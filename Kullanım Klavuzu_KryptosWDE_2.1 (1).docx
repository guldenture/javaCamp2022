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stheme="minorBidi"/>
          <w:color w:val="auto"/>
          <w:sz w:val="20"/>
          <w:szCs w:val="22"/>
          <w:lang w:val="tr-TR"/>
        </w:rPr>
        <w:id w:val="-435370103"/>
        <w:docPartObj>
          <w:docPartGallery w:val="Table of Contents"/>
          <w:docPartUnique/>
        </w:docPartObj>
      </w:sdtPr>
      <w:sdtEndPr>
        <w:rPr>
          <w:b/>
          <w:bCs/>
          <w:noProof/>
        </w:rPr>
      </w:sdtEndPr>
      <w:sdtContent>
        <w:p w14:paraId="6ACEBA48" w14:textId="71ABB1CF" w:rsidR="00987131" w:rsidRPr="00FC698F" w:rsidRDefault="00FC698F" w:rsidP="00987131">
          <w:pPr>
            <w:pStyle w:val="TOCHeading"/>
            <w:jc w:val="right"/>
            <w:rPr>
              <w:rFonts w:cs="Arial"/>
              <w:sz w:val="48"/>
            </w:rPr>
          </w:pPr>
          <w:r w:rsidRPr="00FC698F">
            <w:rPr>
              <w:rFonts w:cs="Arial"/>
              <w:sz w:val="48"/>
              <w:lang w:val="tr-TR"/>
            </w:rPr>
            <w:t>İçindekiler</w:t>
          </w:r>
        </w:p>
        <w:p w14:paraId="3C638D0C" w14:textId="499C4C3E" w:rsidR="00085A9C" w:rsidRDefault="00DE590E">
          <w:pPr>
            <w:pStyle w:val="TOC1"/>
            <w:tabs>
              <w:tab w:val="right" w:leader="dot" w:pos="9062"/>
            </w:tabs>
            <w:rPr>
              <w:rFonts w:asciiTheme="minorHAnsi" w:eastAsiaTheme="minorEastAsia" w:hAnsiTheme="minorHAnsi"/>
              <w:noProof/>
              <w:sz w:val="22"/>
              <w:lang w:eastAsia="tr-TR"/>
            </w:rPr>
          </w:pPr>
          <w:r>
            <w:fldChar w:fldCharType="begin"/>
          </w:r>
          <w:r>
            <w:instrText xml:space="preserve"> TOC \o "1-4" \h \z \u </w:instrText>
          </w:r>
          <w:r>
            <w:fldChar w:fldCharType="separate"/>
          </w:r>
          <w:hyperlink w:anchor="_Toc68212229" w:history="1">
            <w:r w:rsidR="00085A9C" w:rsidRPr="0014574A">
              <w:rPr>
                <w:rStyle w:val="Hyperlink"/>
                <w:noProof/>
              </w:rPr>
              <w:t>KRYPTOS TANIMI</w:t>
            </w:r>
            <w:r w:rsidR="00085A9C">
              <w:rPr>
                <w:noProof/>
                <w:webHidden/>
              </w:rPr>
              <w:tab/>
            </w:r>
            <w:r w:rsidR="00085A9C">
              <w:rPr>
                <w:noProof/>
                <w:webHidden/>
              </w:rPr>
              <w:fldChar w:fldCharType="begin"/>
            </w:r>
            <w:r w:rsidR="00085A9C">
              <w:rPr>
                <w:noProof/>
                <w:webHidden/>
              </w:rPr>
              <w:instrText xml:space="preserve"> PAGEREF _Toc68212229 \h </w:instrText>
            </w:r>
            <w:r w:rsidR="00085A9C">
              <w:rPr>
                <w:noProof/>
                <w:webHidden/>
              </w:rPr>
            </w:r>
            <w:r w:rsidR="00085A9C">
              <w:rPr>
                <w:noProof/>
                <w:webHidden/>
              </w:rPr>
              <w:fldChar w:fldCharType="separate"/>
            </w:r>
            <w:r w:rsidR="00085A9C">
              <w:rPr>
                <w:noProof/>
                <w:webHidden/>
              </w:rPr>
              <w:t>2</w:t>
            </w:r>
            <w:r w:rsidR="00085A9C">
              <w:rPr>
                <w:noProof/>
                <w:webHidden/>
              </w:rPr>
              <w:fldChar w:fldCharType="end"/>
            </w:r>
          </w:hyperlink>
        </w:p>
        <w:p w14:paraId="5226CBCB" w14:textId="51C19543" w:rsidR="00085A9C" w:rsidRDefault="00665E17">
          <w:pPr>
            <w:pStyle w:val="TOC2"/>
            <w:tabs>
              <w:tab w:val="right" w:leader="dot" w:pos="9062"/>
            </w:tabs>
            <w:rPr>
              <w:rFonts w:asciiTheme="minorHAnsi" w:eastAsiaTheme="minorEastAsia" w:hAnsiTheme="minorHAnsi"/>
              <w:noProof/>
              <w:sz w:val="22"/>
              <w:lang w:eastAsia="tr-TR"/>
            </w:rPr>
          </w:pPr>
          <w:hyperlink w:anchor="_Toc68212230" w:history="1">
            <w:r w:rsidR="00085A9C" w:rsidRPr="0014574A">
              <w:rPr>
                <w:rStyle w:val="Hyperlink"/>
                <w:noProof/>
              </w:rPr>
              <w:t>Sistem Gereksinimleri</w:t>
            </w:r>
            <w:r w:rsidR="00085A9C">
              <w:rPr>
                <w:noProof/>
                <w:webHidden/>
              </w:rPr>
              <w:tab/>
            </w:r>
            <w:r w:rsidR="00085A9C">
              <w:rPr>
                <w:noProof/>
                <w:webHidden/>
              </w:rPr>
              <w:fldChar w:fldCharType="begin"/>
            </w:r>
            <w:r w:rsidR="00085A9C">
              <w:rPr>
                <w:noProof/>
                <w:webHidden/>
              </w:rPr>
              <w:instrText xml:space="preserve"> PAGEREF _Toc68212230 \h </w:instrText>
            </w:r>
            <w:r w:rsidR="00085A9C">
              <w:rPr>
                <w:noProof/>
                <w:webHidden/>
              </w:rPr>
            </w:r>
            <w:r w:rsidR="00085A9C">
              <w:rPr>
                <w:noProof/>
                <w:webHidden/>
              </w:rPr>
              <w:fldChar w:fldCharType="separate"/>
            </w:r>
            <w:r w:rsidR="00085A9C">
              <w:rPr>
                <w:noProof/>
                <w:webHidden/>
              </w:rPr>
              <w:t>2</w:t>
            </w:r>
            <w:r w:rsidR="00085A9C">
              <w:rPr>
                <w:noProof/>
                <w:webHidden/>
              </w:rPr>
              <w:fldChar w:fldCharType="end"/>
            </w:r>
          </w:hyperlink>
        </w:p>
        <w:p w14:paraId="3564FAB2" w14:textId="0F16F2A8" w:rsidR="00085A9C" w:rsidRDefault="00665E17">
          <w:pPr>
            <w:pStyle w:val="TOC1"/>
            <w:tabs>
              <w:tab w:val="right" w:leader="dot" w:pos="9062"/>
            </w:tabs>
            <w:rPr>
              <w:rFonts w:asciiTheme="minorHAnsi" w:eastAsiaTheme="minorEastAsia" w:hAnsiTheme="minorHAnsi"/>
              <w:noProof/>
              <w:sz w:val="22"/>
              <w:lang w:eastAsia="tr-TR"/>
            </w:rPr>
          </w:pPr>
          <w:hyperlink w:anchor="_Toc68212231" w:history="1">
            <w:r w:rsidR="00085A9C" w:rsidRPr="0014574A">
              <w:rPr>
                <w:rStyle w:val="Hyperlink"/>
                <w:noProof/>
              </w:rPr>
              <w:t>GÜVENLİK</w:t>
            </w:r>
            <w:r w:rsidR="00085A9C">
              <w:rPr>
                <w:noProof/>
                <w:webHidden/>
              </w:rPr>
              <w:tab/>
            </w:r>
            <w:r w:rsidR="00085A9C">
              <w:rPr>
                <w:noProof/>
                <w:webHidden/>
              </w:rPr>
              <w:fldChar w:fldCharType="begin"/>
            </w:r>
            <w:r w:rsidR="00085A9C">
              <w:rPr>
                <w:noProof/>
                <w:webHidden/>
              </w:rPr>
              <w:instrText xml:space="preserve"> PAGEREF _Toc68212231 \h </w:instrText>
            </w:r>
            <w:r w:rsidR="00085A9C">
              <w:rPr>
                <w:noProof/>
                <w:webHidden/>
              </w:rPr>
            </w:r>
            <w:r w:rsidR="00085A9C">
              <w:rPr>
                <w:noProof/>
                <w:webHidden/>
              </w:rPr>
              <w:fldChar w:fldCharType="separate"/>
            </w:r>
            <w:r w:rsidR="00085A9C">
              <w:rPr>
                <w:noProof/>
                <w:webHidden/>
              </w:rPr>
              <w:t>3</w:t>
            </w:r>
            <w:r w:rsidR="00085A9C">
              <w:rPr>
                <w:noProof/>
                <w:webHidden/>
              </w:rPr>
              <w:fldChar w:fldCharType="end"/>
            </w:r>
          </w:hyperlink>
        </w:p>
        <w:p w14:paraId="7DF2513B" w14:textId="2460D127" w:rsidR="00085A9C" w:rsidRDefault="00665E17">
          <w:pPr>
            <w:pStyle w:val="TOC1"/>
            <w:tabs>
              <w:tab w:val="right" w:leader="dot" w:pos="9062"/>
            </w:tabs>
            <w:rPr>
              <w:rFonts w:asciiTheme="minorHAnsi" w:eastAsiaTheme="minorEastAsia" w:hAnsiTheme="minorHAnsi"/>
              <w:noProof/>
              <w:sz w:val="22"/>
              <w:lang w:eastAsia="tr-TR"/>
            </w:rPr>
          </w:pPr>
          <w:hyperlink w:anchor="_Toc68212232" w:history="1">
            <w:r w:rsidR="00085A9C" w:rsidRPr="0014574A">
              <w:rPr>
                <w:rStyle w:val="Hyperlink"/>
                <w:noProof/>
              </w:rPr>
              <w:t>BAKIM ve TEMİZLİK</w:t>
            </w:r>
            <w:r w:rsidR="00085A9C">
              <w:rPr>
                <w:noProof/>
                <w:webHidden/>
              </w:rPr>
              <w:tab/>
            </w:r>
            <w:r w:rsidR="00085A9C">
              <w:rPr>
                <w:noProof/>
                <w:webHidden/>
              </w:rPr>
              <w:fldChar w:fldCharType="begin"/>
            </w:r>
            <w:r w:rsidR="00085A9C">
              <w:rPr>
                <w:noProof/>
                <w:webHidden/>
              </w:rPr>
              <w:instrText xml:space="preserve"> PAGEREF _Toc68212232 \h </w:instrText>
            </w:r>
            <w:r w:rsidR="00085A9C">
              <w:rPr>
                <w:noProof/>
                <w:webHidden/>
              </w:rPr>
            </w:r>
            <w:r w:rsidR="00085A9C">
              <w:rPr>
                <w:noProof/>
                <w:webHidden/>
              </w:rPr>
              <w:fldChar w:fldCharType="separate"/>
            </w:r>
            <w:r w:rsidR="00085A9C">
              <w:rPr>
                <w:noProof/>
                <w:webHidden/>
              </w:rPr>
              <w:t>4</w:t>
            </w:r>
            <w:r w:rsidR="00085A9C">
              <w:rPr>
                <w:noProof/>
                <w:webHidden/>
              </w:rPr>
              <w:fldChar w:fldCharType="end"/>
            </w:r>
          </w:hyperlink>
        </w:p>
        <w:p w14:paraId="54234B14" w14:textId="40C5286D" w:rsidR="00085A9C" w:rsidRDefault="00665E17">
          <w:pPr>
            <w:pStyle w:val="TOC1"/>
            <w:tabs>
              <w:tab w:val="right" w:leader="dot" w:pos="9062"/>
            </w:tabs>
            <w:rPr>
              <w:rFonts w:asciiTheme="minorHAnsi" w:eastAsiaTheme="minorEastAsia" w:hAnsiTheme="minorHAnsi"/>
              <w:noProof/>
              <w:sz w:val="22"/>
              <w:lang w:eastAsia="tr-TR"/>
            </w:rPr>
          </w:pPr>
          <w:hyperlink w:anchor="_Toc68212233" w:history="1">
            <w:r w:rsidR="00085A9C" w:rsidRPr="0014574A">
              <w:rPr>
                <w:rStyle w:val="Hyperlink"/>
                <w:noProof/>
              </w:rPr>
              <w:t>UYGULAMA</w:t>
            </w:r>
            <w:r w:rsidR="00085A9C">
              <w:rPr>
                <w:noProof/>
                <w:webHidden/>
              </w:rPr>
              <w:tab/>
            </w:r>
            <w:r w:rsidR="00085A9C">
              <w:rPr>
                <w:noProof/>
                <w:webHidden/>
              </w:rPr>
              <w:fldChar w:fldCharType="begin"/>
            </w:r>
            <w:r w:rsidR="00085A9C">
              <w:rPr>
                <w:noProof/>
                <w:webHidden/>
              </w:rPr>
              <w:instrText xml:space="preserve"> PAGEREF _Toc68212233 \h </w:instrText>
            </w:r>
            <w:r w:rsidR="00085A9C">
              <w:rPr>
                <w:noProof/>
                <w:webHidden/>
              </w:rPr>
            </w:r>
            <w:r w:rsidR="00085A9C">
              <w:rPr>
                <w:noProof/>
                <w:webHidden/>
              </w:rPr>
              <w:fldChar w:fldCharType="separate"/>
            </w:r>
            <w:r w:rsidR="00085A9C">
              <w:rPr>
                <w:noProof/>
                <w:webHidden/>
              </w:rPr>
              <w:t>5</w:t>
            </w:r>
            <w:r w:rsidR="00085A9C">
              <w:rPr>
                <w:noProof/>
                <w:webHidden/>
              </w:rPr>
              <w:fldChar w:fldCharType="end"/>
            </w:r>
          </w:hyperlink>
        </w:p>
        <w:p w14:paraId="690427D6" w14:textId="254766AE" w:rsidR="00085A9C" w:rsidRDefault="00665E17">
          <w:pPr>
            <w:pStyle w:val="TOC2"/>
            <w:tabs>
              <w:tab w:val="right" w:leader="dot" w:pos="9062"/>
            </w:tabs>
            <w:rPr>
              <w:rFonts w:asciiTheme="minorHAnsi" w:eastAsiaTheme="minorEastAsia" w:hAnsiTheme="minorHAnsi"/>
              <w:noProof/>
              <w:sz w:val="22"/>
              <w:lang w:eastAsia="tr-TR"/>
            </w:rPr>
          </w:pPr>
          <w:hyperlink w:anchor="_Toc68212234" w:history="1">
            <w:r w:rsidR="00085A9C" w:rsidRPr="0014574A">
              <w:rPr>
                <w:rStyle w:val="Hyperlink"/>
                <w:noProof/>
              </w:rPr>
              <w:t>Kryptos Kurulumu</w:t>
            </w:r>
            <w:r w:rsidR="00085A9C">
              <w:rPr>
                <w:noProof/>
                <w:webHidden/>
              </w:rPr>
              <w:tab/>
            </w:r>
            <w:r w:rsidR="00085A9C">
              <w:rPr>
                <w:noProof/>
                <w:webHidden/>
              </w:rPr>
              <w:fldChar w:fldCharType="begin"/>
            </w:r>
            <w:r w:rsidR="00085A9C">
              <w:rPr>
                <w:noProof/>
                <w:webHidden/>
              </w:rPr>
              <w:instrText xml:space="preserve"> PAGEREF _Toc68212234 \h </w:instrText>
            </w:r>
            <w:r w:rsidR="00085A9C">
              <w:rPr>
                <w:noProof/>
                <w:webHidden/>
              </w:rPr>
            </w:r>
            <w:r w:rsidR="00085A9C">
              <w:rPr>
                <w:noProof/>
                <w:webHidden/>
              </w:rPr>
              <w:fldChar w:fldCharType="separate"/>
            </w:r>
            <w:r w:rsidR="00085A9C">
              <w:rPr>
                <w:noProof/>
                <w:webHidden/>
              </w:rPr>
              <w:t>5</w:t>
            </w:r>
            <w:r w:rsidR="00085A9C">
              <w:rPr>
                <w:noProof/>
                <w:webHidden/>
              </w:rPr>
              <w:fldChar w:fldCharType="end"/>
            </w:r>
          </w:hyperlink>
        </w:p>
        <w:p w14:paraId="5F793A52" w14:textId="4A7EA676" w:rsidR="00085A9C" w:rsidRDefault="00665E17">
          <w:pPr>
            <w:pStyle w:val="TOC2"/>
            <w:tabs>
              <w:tab w:val="right" w:leader="dot" w:pos="9062"/>
            </w:tabs>
            <w:rPr>
              <w:rFonts w:asciiTheme="minorHAnsi" w:eastAsiaTheme="minorEastAsia" w:hAnsiTheme="minorHAnsi"/>
              <w:noProof/>
              <w:sz w:val="22"/>
              <w:lang w:eastAsia="tr-TR"/>
            </w:rPr>
          </w:pPr>
          <w:hyperlink w:anchor="_Toc68212235" w:history="1">
            <w:r w:rsidR="00085A9C" w:rsidRPr="0014574A">
              <w:rPr>
                <w:rStyle w:val="Hyperlink"/>
                <w:noProof/>
              </w:rPr>
              <w:t>Hesap Oluşturma</w:t>
            </w:r>
            <w:r w:rsidR="00085A9C">
              <w:rPr>
                <w:noProof/>
                <w:webHidden/>
              </w:rPr>
              <w:tab/>
            </w:r>
            <w:r w:rsidR="00085A9C">
              <w:rPr>
                <w:noProof/>
                <w:webHidden/>
              </w:rPr>
              <w:fldChar w:fldCharType="begin"/>
            </w:r>
            <w:r w:rsidR="00085A9C">
              <w:rPr>
                <w:noProof/>
                <w:webHidden/>
              </w:rPr>
              <w:instrText xml:space="preserve"> PAGEREF _Toc68212235 \h </w:instrText>
            </w:r>
            <w:r w:rsidR="00085A9C">
              <w:rPr>
                <w:noProof/>
                <w:webHidden/>
              </w:rPr>
            </w:r>
            <w:r w:rsidR="00085A9C">
              <w:rPr>
                <w:noProof/>
                <w:webHidden/>
              </w:rPr>
              <w:fldChar w:fldCharType="separate"/>
            </w:r>
            <w:r w:rsidR="00085A9C">
              <w:rPr>
                <w:noProof/>
                <w:webHidden/>
              </w:rPr>
              <w:t>7</w:t>
            </w:r>
            <w:r w:rsidR="00085A9C">
              <w:rPr>
                <w:noProof/>
                <w:webHidden/>
              </w:rPr>
              <w:fldChar w:fldCharType="end"/>
            </w:r>
          </w:hyperlink>
        </w:p>
        <w:p w14:paraId="48BF461D" w14:textId="516EBDA0" w:rsidR="00085A9C" w:rsidRDefault="00665E17">
          <w:pPr>
            <w:pStyle w:val="TOC2"/>
            <w:tabs>
              <w:tab w:val="right" w:leader="dot" w:pos="9062"/>
            </w:tabs>
            <w:rPr>
              <w:rFonts w:asciiTheme="minorHAnsi" w:eastAsiaTheme="minorEastAsia" w:hAnsiTheme="minorHAnsi"/>
              <w:noProof/>
              <w:sz w:val="22"/>
              <w:lang w:eastAsia="tr-TR"/>
            </w:rPr>
          </w:pPr>
          <w:hyperlink w:anchor="_Toc68212236" w:history="1">
            <w:r w:rsidR="00085A9C" w:rsidRPr="0014574A">
              <w:rPr>
                <w:rStyle w:val="Hyperlink"/>
                <w:noProof/>
              </w:rPr>
              <w:t>Uygulamaya Giriş</w:t>
            </w:r>
            <w:r w:rsidR="00085A9C">
              <w:rPr>
                <w:noProof/>
                <w:webHidden/>
              </w:rPr>
              <w:tab/>
            </w:r>
            <w:r w:rsidR="00085A9C">
              <w:rPr>
                <w:noProof/>
                <w:webHidden/>
              </w:rPr>
              <w:fldChar w:fldCharType="begin"/>
            </w:r>
            <w:r w:rsidR="00085A9C">
              <w:rPr>
                <w:noProof/>
                <w:webHidden/>
              </w:rPr>
              <w:instrText xml:space="preserve"> PAGEREF _Toc68212236 \h </w:instrText>
            </w:r>
            <w:r w:rsidR="00085A9C">
              <w:rPr>
                <w:noProof/>
                <w:webHidden/>
              </w:rPr>
            </w:r>
            <w:r w:rsidR="00085A9C">
              <w:rPr>
                <w:noProof/>
                <w:webHidden/>
              </w:rPr>
              <w:fldChar w:fldCharType="separate"/>
            </w:r>
            <w:r w:rsidR="00085A9C">
              <w:rPr>
                <w:noProof/>
                <w:webHidden/>
              </w:rPr>
              <w:t>10</w:t>
            </w:r>
            <w:r w:rsidR="00085A9C">
              <w:rPr>
                <w:noProof/>
                <w:webHidden/>
              </w:rPr>
              <w:fldChar w:fldCharType="end"/>
            </w:r>
          </w:hyperlink>
        </w:p>
        <w:p w14:paraId="6CF196B5" w14:textId="3EA80E58" w:rsidR="00085A9C" w:rsidRDefault="00665E17">
          <w:pPr>
            <w:pStyle w:val="TOC2"/>
            <w:tabs>
              <w:tab w:val="right" w:leader="dot" w:pos="9062"/>
            </w:tabs>
            <w:rPr>
              <w:rFonts w:asciiTheme="minorHAnsi" w:eastAsiaTheme="minorEastAsia" w:hAnsiTheme="minorHAnsi"/>
              <w:noProof/>
              <w:sz w:val="22"/>
              <w:lang w:eastAsia="tr-TR"/>
            </w:rPr>
          </w:pPr>
          <w:hyperlink w:anchor="_Toc68212237" w:history="1">
            <w:r w:rsidR="00085A9C" w:rsidRPr="0014574A">
              <w:rPr>
                <w:rStyle w:val="Hyperlink"/>
                <w:noProof/>
              </w:rPr>
              <w:t>Kryptos Ayarları</w:t>
            </w:r>
            <w:r w:rsidR="00085A9C">
              <w:rPr>
                <w:noProof/>
                <w:webHidden/>
              </w:rPr>
              <w:tab/>
            </w:r>
            <w:r w:rsidR="00085A9C">
              <w:rPr>
                <w:noProof/>
                <w:webHidden/>
              </w:rPr>
              <w:fldChar w:fldCharType="begin"/>
            </w:r>
            <w:r w:rsidR="00085A9C">
              <w:rPr>
                <w:noProof/>
                <w:webHidden/>
              </w:rPr>
              <w:instrText xml:space="preserve"> PAGEREF _Toc68212237 \h </w:instrText>
            </w:r>
            <w:r w:rsidR="00085A9C">
              <w:rPr>
                <w:noProof/>
                <w:webHidden/>
              </w:rPr>
            </w:r>
            <w:r w:rsidR="00085A9C">
              <w:rPr>
                <w:noProof/>
                <w:webHidden/>
              </w:rPr>
              <w:fldChar w:fldCharType="separate"/>
            </w:r>
            <w:r w:rsidR="00085A9C">
              <w:rPr>
                <w:noProof/>
                <w:webHidden/>
              </w:rPr>
              <w:t>11</w:t>
            </w:r>
            <w:r w:rsidR="00085A9C">
              <w:rPr>
                <w:noProof/>
                <w:webHidden/>
              </w:rPr>
              <w:fldChar w:fldCharType="end"/>
            </w:r>
          </w:hyperlink>
        </w:p>
        <w:p w14:paraId="0B2F853C" w14:textId="2F34BC51" w:rsidR="00085A9C" w:rsidRDefault="00665E17">
          <w:pPr>
            <w:pStyle w:val="TOC3"/>
            <w:tabs>
              <w:tab w:val="right" w:leader="dot" w:pos="9062"/>
            </w:tabs>
            <w:rPr>
              <w:rFonts w:asciiTheme="minorHAnsi" w:eastAsiaTheme="minorEastAsia" w:hAnsiTheme="minorHAnsi"/>
              <w:noProof/>
              <w:sz w:val="22"/>
              <w:lang w:eastAsia="tr-TR"/>
            </w:rPr>
          </w:pPr>
          <w:hyperlink w:anchor="_Toc68212238" w:history="1">
            <w:r w:rsidR="00085A9C" w:rsidRPr="0014574A">
              <w:rPr>
                <w:rStyle w:val="Hyperlink"/>
                <w:noProof/>
              </w:rPr>
              <w:t>Şifreleme/Çözme Ayarları</w:t>
            </w:r>
            <w:r w:rsidR="00085A9C">
              <w:rPr>
                <w:noProof/>
                <w:webHidden/>
              </w:rPr>
              <w:tab/>
            </w:r>
            <w:r w:rsidR="00085A9C">
              <w:rPr>
                <w:noProof/>
                <w:webHidden/>
              </w:rPr>
              <w:fldChar w:fldCharType="begin"/>
            </w:r>
            <w:r w:rsidR="00085A9C">
              <w:rPr>
                <w:noProof/>
                <w:webHidden/>
              </w:rPr>
              <w:instrText xml:space="preserve"> PAGEREF _Toc68212238 \h </w:instrText>
            </w:r>
            <w:r w:rsidR="00085A9C">
              <w:rPr>
                <w:noProof/>
                <w:webHidden/>
              </w:rPr>
            </w:r>
            <w:r w:rsidR="00085A9C">
              <w:rPr>
                <w:noProof/>
                <w:webHidden/>
              </w:rPr>
              <w:fldChar w:fldCharType="separate"/>
            </w:r>
            <w:r w:rsidR="00085A9C">
              <w:rPr>
                <w:noProof/>
                <w:webHidden/>
              </w:rPr>
              <w:t>11</w:t>
            </w:r>
            <w:r w:rsidR="00085A9C">
              <w:rPr>
                <w:noProof/>
                <w:webHidden/>
              </w:rPr>
              <w:fldChar w:fldCharType="end"/>
            </w:r>
          </w:hyperlink>
        </w:p>
        <w:p w14:paraId="3916FC6E" w14:textId="78D8CB3D" w:rsidR="00085A9C" w:rsidRDefault="00665E17">
          <w:pPr>
            <w:pStyle w:val="TOC3"/>
            <w:tabs>
              <w:tab w:val="right" w:leader="dot" w:pos="9062"/>
            </w:tabs>
            <w:rPr>
              <w:rFonts w:asciiTheme="minorHAnsi" w:eastAsiaTheme="minorEastAsia" w:hAnsiTheme="minorHAnsi"/>
              <w:noProof/>
              <w:sz w:val="22"/>
              <w:lang w:eastAsia="tr-TR"/>
            </w:rPr>
          </w:pPr>
          <w:hyperlink w:anchor="_Toc68212239" w:history="1">
            <w:r w:rsidR="00085A9C" w:rsidRPr="0014574A">
              <w:rPr>
                <w:rStyle w:val="Hyperlink"/>
                <w:noProof/>
              </w:rPr>
              <w:t>Paylaşım Ayarları</w:t>
            </w:r>
            <w:r w:rsidR="00085A9C">
              <w:rPr>
                <w:noProof/>
                <w:webHidden/>
              </w:rPr>
              <w:tab/>
            </w:r>
            <w:r w:rsidR="00085A9C">
              <w:rPr>
                <w:noProof/>
                <w:webHidden/>
              </w:rPr>
              <w:fldChar w:fldCharType="begin"/>
            </w:r>
            <w:r w:rsidR="00085A9C">
              <w:rPr>
                <w:noProof/>
                <w:webHidden/>
              </w:rPr>
              <w:instrText xml:space="preserve"> PAGEREF _Toc68212239 \h </w:instrText>
            </w:r>
            <w:r w:rsidR="00085A9C">
              <w:rPr>
                <w:noProof/>
                <w:webHidden/>
              </w:rPr>
            </w:r>
            <w:r w:rsidR="00085A9C">
              <w:rPr>
                <w:noProof/>
                <w:webHidden/>
              </w:rPr>
              <w:fldChar w:fldCharType="separate"/>
            </w:r>
            <w:r w:rsidR="00085A9C">
              <w:rPr>
                <w:noProof/>
                <w:webHidden/>
              </w:rPr>
              <w:t>12</w:t>
            </w:r>
            <w:r w:rsidR="00085A9C">
              <w:rPr>
                <w:noProof/>
                <w:webHidden/>
              </w:rPr>
              <w:fldChar w:fldCharType="end"/>
            </w:r>
          </w:hyperlink>
        </w:p>
        <w:p w14:paraId="41DED330" w14:textId="6D15471D" w:rsidR="00085A9C" w:rsidRDefault="00665E17">
          <w:pPr>
            <w:pStyle w:val="TOC4"/>
            <w:tabs>
              <w:tab w:val="right" w:leader="dot" w:pos="9062"/>
            </w:tabs>
            <w:rPr>
              <w:rFonts w:asciiTheme="minorHAnsi" w:eastAsiaTheme="minorEastAsia" w:hAnsiTheme="minorHAnsi"/>
              <w:noProof/>
              <w:sz w:val="22"/>
              <w:lang w:eastAsia="tr-TR"/>
            </w:rPr>
          </w:pPr>
          <w:hyperlink w:anchor="_Toc68212240" w:history="1">
            <w:r w:rsidR="00085A9C" w:rsidRPr="0014574A">
              <w:rPr>
                <w:rStyle w:val="Hyperlink"/>
                <w:noProof/>
              </w:rPr>
              <w:t>Bağlantılar</w:t>
            </w:r>
            <w:r w:rsidR="00085A9C">
              <w:rPr>
                <w:noProof/>
                <w:webHidden/>
              </w:rPr>
              <w:tab/>
            </w:r>
            <w:r w:rsidR="00085A9C">
              <w:rPr>
                <w:noProof/>
                <w:webHidden/>
              </w:rPr>
              <w:fldChar w:fldCharType="begin"/>
            </w:r>
            <w:r w:rsidR="00085A9C">
              <w:rPr>
                <w:noProof/>
                <w:webHidden/>
              </w:rPr>
              <w:instrText xml:space="preserve"> PAGEREF _Toc68212240 \h </w:instrText>
            </w:r>
            <w:r w:rsidR="00085A9C">
              <w:rPr>
                <w:noProof/>
                <w:webHidden/>
              </w:rPr>
            </w:r>
            <w:r w:rsidR="00085A9C">
              <w:rPr>
                <w:noProof/>
                <w:webHidden/>
              </w:rPr>
              <w:fldChar w:fldCharType="separate"/>
            </w:r>
            <w:r w:rsidR="00085A9C">
              <w:rPr>
                <w:noProof/>
                <w:webHidden/>
              </w:rPr>
              <w:t>12</w:t>
            </w:r>
            <w:r w:rsidR="00085A9C">
              <w:rPr>
                <w:noProof/>
                <w:webHidden/>
              </w:rPr>
              <w:fldChar w:fldCharType="end"/>
            </w:r>
          </w:hyperlink>
        </w:p>
        <w:p w14:paraId="1C58C05E" w14:textId="5C537044" w:rsidR="00085A9C" w:rsidRDefault="00665E17">
          <w:pPr>
            <w:pStyle w:val="TOC4"/>
            <w:tabs>
              <w:tab w:val="right" w:leader="dot" w:pos="9062"/>
            </w:tabs>
            <w:rPr>
              <w:rFonts w:asciiTheme="minorHAnsi" w:eastAsiaTheme="minorEastAsia" w:hAnsiTheme="minorHAnsi"/>
              <w:noProof/>
              <w:sz w:val="22"/>
              <w:lang w:eastAsia="tr-TR"/>
            </w:rPr>
          </w:pPr>
          <w:hyperlink w:anchor="_Toc68212241" w:history="1">
            <w:r w:rsidR="00085A9C" w:rsidRPr="0014574A">
              <w:rPr>
                <w:rStyle w:val="Hyperlink"/>
                <w:noProof/>
              </w:rPr>
              <w:t>Gruplar</w:t>
            </w:r>
            <w:r w:rsidR="00085A9C">
              <w:rPr>
                <w:noProof/>
                <w:webHidden/>
              </w:rPr>
              <w:tab/>
            </w:r>
            <w:r w:rsidR="00085A9C">
              <w:rPr>
                <w:noProof/>
                <w:webHidden/>
              </w:rPr>
              <w:fldChar w:fldCharType="begin"/>
            </w:r>
            <w:r w:rsidR="00085A9C">
              <w:rPr>
                <w:noProof/>
                <w:webHidden/>
              </w:rPr>
              <w:instrText xml:space="preserve"> PAGEREF _Toc68212241 \h </w:instrText>
            </w:r>
            <w:r w:rsidR="00085A9C">
              <w:rPr>
                <w:noProof/>
                <w:webHidden/>
              </w:rPr>
            </w:r>
            <w:r w:rsidR="00085A9C">
              <w:rPr>
                <w:noProof/>
                <w:webHidden/>
              </w:rPr>
              <w:fldChar w:fldCharType="separate"/>
            </w:r>
            <w:r w:rsidR="00085A9C">
              <w:rPr>
                <w:noProof/>
                <w:webHidden/>
              </w:rPr>
              <w:t>16</w:t>
            </w:r>
            <w:r w:rsidR="00085A9C">
              <w:rPr>
                <w:noProof/>
                <w:webHidden/>
              </w:rPr>
              <w:fldChar w:fldCharType="end"/>
            </w:r>
          </w:hyperlink>
        </w:p>
        <w:p w14:paraId="13D88728" w14:textId="26472238" w:rsidR="00085A9C" w:rsidRDefault="00665E17">
          <w:pPr>
            <w:pStyle w:val="TOC4"/>
            <w:tabs>
              <w:tab w:val="right" w:leader="dot" w:pos="9062"/>
            </w:tabs>
            <w:rPr>
              <w:rFonts w:asciiTheme="minorHAnsi" w:eastAsiaTheme="minorEastAsia" w:hAnsiTheme="minorHAnsi"/>
              <w:noProof/>
              <w:sz w:val="22"/>
              <w:lang w:eastAsia="tr-TR"/>
            </w:rPr>
          </w:pPr>
          <w:hyperlink w:anchor="_Toc68212242" w:history="1">
            <w:r w:rsidR="00085A9C" w:rsidRPr="0014574A">
              <w:rPr>
                <w:rStyle w:val="Hyperlink"/>
                <w:noProof/>
              </w:rPr>
              <w:t>Giden İstekler</w:t>
            </w:r>
            <w:r w:rsidR="00085A9C">
              <w:rPr>
                <w:noProof/>
                <w:webHidden/>
              </w:rPr>
              <w:tab/>
            </w:r>
            <w:r w:rsidR="00085A9C">
              <w:rPr>
                <w:noProof/>
                <w:webHidden/>
              </w:rPr>
              <w:fldChar w:fldCharType="begin"/>
            </w:r>
            <w:r w:rsidR="00085A9C">
              <w:rPr>
                <w:noProof/>
                <w:webHidden/>
              </w:rPr>
              <w:instrText xml:space="preserve"> PAGEREF _Toc68212242 \h </w:instrText>
            </w:r>
            <w:r w:rsidR="00085A9C">
              <w:rPr>
                <w:noProof/>
                <w:webHidden/>
              </w:rPr>
            </w:r>
            <w:r w:rsidR="00085A9C">
              <w:rPr>
                <w:noProof/>
                <w:webHidden/>
              </w:rPr>
              <w:fldChar w:fldCharType="separate"/>
            </w:r>
            <w:r w:rsidR="00085A9C">
              <w:rPr>
                <w:noProof/>
                <w:webHidden/>
              </w:rPr>
              <w:t>22</w:t>
            </w:r>
            <w:r w:rsidR="00085A9C">
              <w:rPr>
                <w:noProof/>
                <w:webHidden/>
              </w:rPr>
              <w:fldChar w:fldCharType="end"/>
            </w:r>
          </w:hyperlink>
        </w:p>
        <w:p w14:paraId="74C5B510" w14:textId="60C2BE9C" w:rsidR="00085A9C" w:rsidRDefault="00665E17">
          <w:pPr>
            <w:pStyle w:val="TOC4"/>
            <w:tabs>
              <w:tab w:val="right" w:leader="dot" w:pos="9062"/>
            </w:tabs>
            <w:rPr>
              <w:rFonts w:asciiTheme="minorHAnsi" w:eastAsiaTheme="minorEastAsia" w:hAnsiTheme="minorHAnsi"/>
              <w:noProof/>
              <w:sz w:val="22"/>
              <w:lang w:eastAsia="tr-TR"/>
            </w:rPr>
          </w:pPr>
          <w:hyperlink w:anchor="_Toc68212243" w:history="1">
            <w:r w:rsidR="00085A9C" w:rsidRPr="0014574A">
              <w:rPr>
                <w:rStyle w:val="Hyperlink"/>
                <w:noProof/>
                <w:lang w:eastAsia="tr-TR"/>
              </w:rPr>
              <w:t>Gelen İstekler</w:t>
            </w:r>
            <w:r w:rsidR="00085A9C">
              <w:rPr>
                <w:noProof/>
                <w:webHidden/>
              </w:rPr>
              <w:tab/>
            </w:r>
            <w:r w:rsidR="00085A9C">
              <w:rPr>
                <w:noProof/>
                <w:webHidden/>
              </w:rPr>
              <w:fldChar w:fldCharType="begin"/>
            </w:r>
            <w:r w:rsidR="00085A9C">
              <w:rPr>
                <w:noProof/>
                <w:webHidden/>
              </w:rPr>
              <w:instrText xml:space="preserve"> PAGEREF _Toc68212243 \h </w:instrText>
            </w:r>
            <w:r w:rsidR="00085A9C">
              <w:rPr>
                <w:noProof/>
                <w:webHidden/>
              </w:rPr>
            </w:r>
            <w:r w:rsidR="00085A9C">
              <w:rPr>
                <w:noProof/>
                <w:webHidden/>
              </w:rPr>
              <w:fldChar w:fldCharType="separate"/>
            </w:r>
            <w:r w:rsidR="00085A9C">
              <w:rPr>
                <w:noProof/>
                <w:webHidden/>
              </w:rPr>
              <w:t>22</w:t>
            </w:r>
            <w:r w:rsidR="00085A9C">
              <w:rPr>
                <w:noProof/>
                <w:webHidden/>
              </w:rPr>
              <w:fldChar w:fldCharType="end"/>
            </w:r>
          </w:hyperlink>
        </w:p>
        <w:p w14:paraId="5FC0151B" w14:textId="44C456E3" w:rsidR="00085A9C" w:rsidRDefault="00665E17">
          <w:pPr>
            <w:pStyle w:val="TOC3"/>
            <w:tabs>
              <w:tab w:val="right" w:leader="dot" w:pos="9062"/>
            </w:tabs>
            <w:rPr>
              <w:rFonts w:asciiTheme="minorHAnsi" w:eastAsiaTheme="minorEastAsia" w:hAnsiTheme="minorHAnsi"/>
              <w:noProof/>
              <w:sz w:val="22"/>
              <w:lang w:eastAsia="tr-TR"/>
            </w:rPr>
          </w:pPr>
          <w:hyperlink w:anchor="_Toc68212244" w:history="1">
            <w:r w:rsidR="00085A9C" w:rsidRPr="0014574A">
              <w:rPr>
                <w:rStyle w:val="Hyperlink"/>
                <w:noProof/>
              </w:rPr>
              <w:t>SafeBox Ayarları</w:t>
            </w:r>
            <w:r w:rsidR="00085A9C">
              <w:rPr>
                <w:noProof/>
                <w:webHidden/>
              </w:rPr>
              <w:tab/>
            </w:r>
            <w:r w:rsidR="00085A9C">
              <w:rPr>
                <w:noProof/>
                <w:webHidden/>
              </w:rPr>
              <w:fldChar w:fldCharType="begin"/>
            </w:r>
            <w:r w:rsidR="00085A9C">
              <w:rPr>
                <w:noProof/>
                <w:webHidden/>
              </w:rPr>
              <w:instrText xml:space="preserve"> PAGEREF _Toc68212244 \h </w:instrText>
            </w:r>
            <w:r w:rsidR="00085A9C">
              <w:rPr>
                <w:noProof/>
                <w:webHidden/>
              </w:rPr>
            </w:r>
            <w:r w:rsidR="00085A9C">
              <w:rPr>
                <w:noProof/>
                <w:webHidden/>
              </w:rPr>
              <w:fldChar w:fldCharType="separate"/>
            </w:r>
            <w:r w:rsidR="00085A9C">
              <w:rPr>
                <w:noProof/>
                <w:webHidden/>
              </w:rPr>
              <w:t>24</w:t>
            </w:r>
            <w:r w:rsidR="00085A9C">
              <w:rPr>
                <w:noProof/>
                <w:webHidden/>
              </w:rPr>
              <w:fldChar w:fldCharType="end"/>
            </w:r>
          </w:hyperlink>
        </w:p>
        <w:p w14:paraId="66F69508" w14:textId="698B7B5C" w:rsidR="00085A9C" w:rsidRDefault="00665E17">
          <w:pPr>
            <w:pStyle w:val="TOC3"/>
            <w:tabs>
              <w:tab w:val="right" w:leader="dot" w:pos="9062"/>
            </w:tabs>
            <w:rPr>
              <w:rFonts w:asciiTheme="minorHAnsi" w:eastAsiaTheme="minorEastAsia" w:hAnsiTheme="minorHAnsi"/>
              <w:noProof/>
              <w:sz w:val="22"/>
              <w:lang w:eastAsia="tr-TR"/>
            </w:rPr>
          </w:pPr>
          <w:hyperlink w:anchor="_Toc68212245" w:history="1">
            <w:r w:rsidR="00085A9C" w:rsidRPr="0014574A">
              <w:rPr>
                <w:rStyle w:val="Hyperlink"/>
                <w:noProof/>
              </w:rPr>
              <w:t>E-Posta Ayarları</w:t>
            </w:r>
            <w:r w:rsidR="00085A9C">
              <w:rPr>
                <w:noProof/>
                <w:webHidden/>
              </w:rPr>
              <w:tab/>
            </w:r>
            <w:r w:rsidR="00085A9C">
              <w:rPr>
                <w:noProof/>
                <w:webHidden/>
              </w:rPr>
              <w:fldChar w:fldCharType="begin"/>
            </w:r>
            <w:r w:rsidR="00085A9C">
              <w:rPr>
                <w:noProof/>
                <w:webHidden/>
              </w:rPr>
              <w:instrText xml:space="preserve"> PAGEREF _Toc68212245 \h </w:instrText>
            </w:r>
            <w:r w:rsidR="00085A9C">
              <w:rPr>
                <w:noProof/>
                <w:webHidden/>
              </w:rPr>
            </w:r>
            <w:r w:rsidR="00085A9C">
              <w:rPr>
                <w:noProof/>
                <w:webHidden/>
              </w:rPr>
              <w:fldChar w:fldCharType="separate"/>
            </w:r>
            <w:r w:rsidR="00085A9C">
              <w:rPr>
                <w:noProof/>
                <w:webHidden/>
              </w:rPr>
              <w:t>28</w:t>
            </w:r>
            <w:r w:rsidR="00085A9C">
              <w:rPr>
                <w:noProof/>
                <w:webHidden/>
              </w:rPr>
              <w:fldChar w:fldCharType="end"/>
            </w:r>
          </w:hyperlink>
        </w:p>
        <w:p w14:paraId="1CC04726" w14:textId="2AD161AA" w:rsidR="00085A9C" w:rsidRDefault="00665E17">
          <w:pPr>
            <w:pStyle w:val="TOC3"/>
            <w:tabs>
              <w:tab w:val="right" w:leader="dot" w:pos="9062"/>
            </w:tabs>
            <w:rPr>
              <w:rFonts w:asciiTheme="minorHAnsi" w:eastAsiaTheme="minorEastAsia" w:hAnsiTheme="minorHAnsi"/>
              <w:noProof/>
              <w:sz w:val="22"/>
              <w:lang w:eastAsia="tr-TR"/>
            </w:rPr>
          </w:pPr>
          <w:hyperlink w:anchor="_Toc68212246" w:history="1">
            <w:r w:rsidR="00085A9C" w:rsidRPr="0014574A">
              <w:rPr>
                <w:rStyle w:val="Hyperlink"/>
                <w:noProof/>
              </w:rPr>
              <w:t>Bildirimler</w:t>
            </w:r>
            <w:r w:rsidR="00085A9C">
              <w:rPr>
                <w:noProof/>
                <w:webHidden/>
              </w:rPr>
              <w:tab/>
            </w:r>
            <w:r w:rsidR="00085A9C">
              <w:rPr>
                <w:noProof/>
                <w:webHidden/>
              </w:rPr>
              <w:fldChar w:fldCharType="begin"/>
            </w:r>
            <w:r w:rsidR="00085A9C">
              <w:rPr>
                <w:noProof/>
                <w:webHidden/>
              </w:rPr>
              <w:instrText xml:space="preserve"> PAGEREF _Toc68212246 \h </w:instrText>
            </w:r>
            <w:r w:rsidR="00085A9C">
              <w:rPr>
                <w:noProof/>
                <w:webHidden/>
              </w:rPr>
            </w:r>
            <w:r w:rsidR="00085A9C">
              <w:rPr>
                <w:noProof/>
                <w:webHidden/>
              </w:rPr>
              <w:fldChar w:fldCharType="separate"/>
            </w:r>
            <w:r w:rsidR="00085A9C">
              <w:rPr>
                <w:noProof/>
                <w:webHidden/>
              </w:rPr>
              <w:t>29</w:t>
            </w:r>
            <w:r w:rsidR="00085A9C">
              <w:rPr>
                <w:noProof/>
                <w:webHidden/>
              </w:rPr>
              <w:fldChar w:fldCharType="end"/>
            </w:r>
          </w:hyperlink>
        </w:p>
        <w:p w14:paraId="17763E38" w14:textId="6F8C683E" w:rsidR="00085A9C" w:rsidRDefault="00665E17">
          <w:pPr>
            <w:pStyle w:val="TOC2"/>
            <w:tabs>
              <w:tab w:val="right" w:leader="dot" w:pos="9062"/>
            </w:tabs>
            <w:rPr>
              <w:rFonts w:asciiTheme="minorHAnsi" w:eastAsiaTheme="minorEastAsia" w:hAnsiTheme="minorHAnsi"/>
              <w:noProof/>
              <w:sz w:val="22"/>
              <w:lang w:eastAsia="tr-TR"/>
            </w:rPr>
          </w:pPr>
          <w:hyperlink w:anchor="_Toc68212247" w:history="1">
            <w:r w:rsidR="00085A9C" w:rsidRPr="0014574A">
              <w:rPr>
                <w:rStyle w:val="Hyperlink"/>
                <w:noProof/>
              </w:rPr>
              <w:t>Outlook Kullanımı</w:t>
            </w:r>
            <w:r w:rsidR="00085A9C">
              <w:rPr>
                <w:noProof/>
                <w:webHidden/>
              </w:rPr>
              <w:tab/>
            </w:r>
            <w:r w:rsidR="00085A9C">
              <w:rPr>
                <w:noProof/>
                <w:webHidden/>
              </w:rPr>
              <w:fldChar w:fldCharType="begin"/>
            </w:r>
            <w:r w:rsidR="00085A9C">
              <w:rPr>
                <w:noProof/>
                <w:webHidden/>
              </w:rPr>
              <w:instrText xml:space="preserve"> PAGEREF _Toc68212247 \h </w:instrText>
            </w:r>
            <w:r w:rsidR="00085A9C">
              <w:rPr>
                <w:noProof/>
                <w:webHidden/>
              </w:rPr>
            </w:r>
            <w:r w:rsidR="00085A9C">
              <w:rPr>
                <w:noProof/>
                <w:webHidden/>
              </w:rPr>
              <w:fldChar w:fldCharType="separate"/>
            </w:r>
            <w:r w:rsidR="00085A9C">
              <w:rPr>
                <w:noProof/>
                <w:webHidden/>
              </w:rPr>
              <w:t>31</w:t>
            </w:r>
            <w:r w:rsidR="00085A9C">
              <w:rPr>
                <w:noProof/>
                <w:webHidden/>
              </w:rPr>
              <w:fldChar w:fldCharType="end"/>
            </w:r>
          </w:hyperlink>
        </w:p>
        <w:p w14:paraId="2E3DB3C6" w14:textId="7D569D10" w:rsidR="00085A9C" w:rsidRDefault="00665E17">
          <w:pPr>
            <w:pStyle w:val="TOC2"/>
            <w:tabs>
              <w:tab w:val="right" w:leader="dot" w:pos="9062"/>
            </w:tabs>
            <w:rPr>
              <w:rFonts w:asciiTheme="minorHAnsi" w:eastAsiaTheme="minorEastAsia" w:hAnsiTheme="minorHAnsi"/>
              <w:noProof/>
              <w:sz w:val="22"/>
              <w:lang w:eastAsia="tr-TR"/>
            </w:rPr>
          </w:pPr>
          <w:hyperlink w:anchor="_Toc68212248" w:history="1">
            <w:r w:rsidR="00085A9C" w:rsidRPr="0014574A">
              <w:rPr>
                <w:rStyle w:val="Hyperlink"/>
                <w:noProof/>
              </w:rPr>
              <w:t>Web Portal Kullanımı</w:t>
            </w:r>
            <w:r w:rsidR="00085A9C">
              <w:rPr>
                <w:noProof/>
                <w:webHidden/>
              </w:rPr>
              <w:tab/>
            </w:r>
            <w:r w:rsidR="00085A9C">
              <w:rPr>
                <w:noProof/>
                <w:webHidden/>
              </w:rPr>
              <w:fldChar w:fldCharType="begin"/>
            </w:r>
            <w:r w:rsidR="00085A9C">
              <w:rPr>
                <w:noProof/>
                <w:webHidden/>
              </w:rPr>
              <w:instrText xml:space="preserve"> PAGEREF _Toc68212248 \h </w:instrText>
            </w:r>
            <w:r w:rsidR="00085A9C">
              <w:rPr>
                <w:noProof/>
                <w:webHidden/>
              </w:rPr>
            </w:r>
            <w:r w:rsidR="00085A9C">
              <w:rPr>
                <w:noProof/>
                <w:webHidden/>
              </w:rPr>
              <w:fldChar w:fldCharType="separate"/>
            </w:r>
            <w:r w:rsidR="00085A9C">
              <w:rPr>
                <w:noProof/>
                <w:webHidden/>
              </w:rPr>
              <w:t>32</w:t>
            </w:r>
            <w:r w:rsidR="00085A9C">
              <w:rPr>
                <w:noProof/>
                <w:webHidden/>
              </w:rPr>
              <w:fldChar w:fldCharType="end"/>
            </w:r>
          </w:hyperlink>
        </w:p>
        <w:p w14:paraId="10268D12" w14:textId="3DFCE9BB" w:rsidR="00085A9C" w:rsidRDefault="00665E17">
          <w:pPr>
            <w:pStyle w:val="TOC2"/>
            <w:tabs>
              <w:tab w:val="right" w:leader="dot" w:pos="9062"/>
            </w:tabs>
            <w:rPr>
              <w:rFonts w:asciiTheme="minorHAnsi" w:eastAsiaTheme="minorEastAsia" w:hAnsiTheme="minorHAnsi"/>
              <w:noProof/>
              <w:sz w:val="22"/>
              <w:lang w:eastAsia="tr-TR"/>
            </w:rPr>
          </w:pPr>
          <w:hyperlink w:anchor="_Toc68212249" w:history="1">
            <w:r w:rsidR="00085A9C" w:rsidRPr="0014574A">
              <w:rPr>
                <w:rStyle w:val="Hyperlink"/>
                <w:noProof/>
              </w:rPr>
              <w:t>Dosya Şifreleme/Çözme</w:t>
            </w:r>
            <w:r w:rsidR="00085A9C">
              <w:rPr>
                <w:noProof/>
                <w:webHidden/>
              </w:rPr>
              <w:tab/>
            </w:r>
            <w:r w:rsidR="00085A9C">
              <w:rPr>
                <w:noProof/>
                <w:webHidden/>
              </w:rPr>
              <w:fldChar w:fldCharType="begin"/>
            </w:r>
            <w:r w:rsidR="00085A9C">
              <w:rPr>
                <w:noProof/>
                <w:webHidden/>
              </w:rPr>
              <w:instrText xml:space="preserve"> PAGEREF _Toc68212249 \h </w:instrText>
            </w:r>
            <w:r w:rsidR="00085A9C">
              <w:rPr>
                <w:noProof/>
                <w:webHidden/>
              </w:rPr>
            </w:r>
            <w:r w:rsidR="00085A9C">
              <w:rPr>
                <w:noProof/>
                <w:webHidden/>
              </w:rPr>
              <w:fldChar w:fldCharType="separate"/>
            </w:r>
            <w:r w:rsidR="00085A9C">
              <w:rPr>
                <w:noProof/>
                <w:webHidden/>
              </w:rPr>
              <w:t>33</w:t>
            </w:r>
            <w:r w:rsidR="00085A9C">
              <w:rPr>
                <w:noProof/>
                <w:webHidden/>
              </w:rPr>
              <w:fldChar w:fldCharType="end"/>
            </w:r>
          </w:hyperlink>
        </w:p>
        <w:p w14:paraId="31FEB2B9" w14:textId="0EB8D044" w:rsidR="00085A9C" w:rsidRDefault="00665E17">
          <w:pPr>
            <w:pStyle w:val="TOC2"/>
            <w:tabs>
              <w:tab w:val="right" w:leader="dot" w:pos="9062"/>
            </w:tabs>
            <w:rPr>
              <w:rFonts w:asciiTheme="minorHAnsi" w:eastAsiaTheme="minorEastAsia" w:hAnsiTheme="minorHAnsi"/>
              <w:noProof/>
              <w:sz w:val="22"/>
              <w:lang w:eastAsia="tr-TR"/>
            </w:rPr>
          </w:pPr>
          <w:hyperlink w:anchor="_Toc68212250" w:history="1">
            <w:r w:rsidR="00085A9C" w:rsidRPr="0014574A">
              <w:rPr>
                <w:rStyle w:val="Hyperlink"/>
                <w:noProof/>
              </w:rPr>
              <w:t>Hesap Kurtarma</w:t>
            </w:r>
            <w:r w:rsidR="00085A9C">
              <w:rPr>
                <w:noProof/>
                <w:webHidden/>
              </w:rPr>
              <w:tab/>
            </w:r>
            <w:r w:rsidR="00085A9C">
              <w:rPr>
                <w:noProof/>
                <w:webHidden/>
              </w:rPr>
              <w:fldChar w:fldCharType="begin"/>
            </w:r>
            <w:r w:rsidR="00085A9C">
              <w:rPr>
                <w:noProof/>
                <w:webHidden/>
              </w:rPr>
              <w:instrText xml:space="preserve"> PAGEREF _Toc68212250 \h </w:instrText>
            </w:r>
            <w:r w:rsidR="00085A9C">
              <w:rPr>
                <w:noProof/>
                <w:webHidden/>
              </w:rPr>
            </w:r>
            <w:r w:rsidR="00085A9C">
              <w:rPr>
                <w:noProof/>
                <w:webHidden/>
              </w:rPr>
              <w:fldChar w:fldCharType="separate"/>
            </w:r>
            <w:r w:rsidR="00085A9C">
              <w:rPr>
                <w:noProof/>
                <w:webHidden/>
              </w:rPr>
              <w:t>36</w:t>
            </w:r>
            <w:r w:rsidR="00085A9C">
              <w:rPr>
                <w:noProof/>
                <w:webHidden/>
              </w:rPr>
              <w:fldChar w:fldCharType="end"/>
            </w:r>
          </w:hyperlink>
        </w:p>
        <w:p w14:paraId="131B2C1E" w14:textId="08285CBD" w:rsidR="00085A9C" w:rsidRDefault="00665E17">
          <w:pPr>
            <w:pStyle w:val="TOC3"/>
            <w:tabs>
              <w:tab w:val="right" w:leader="dot" w:pos="9062"/>
            </w:tabs>
            <w:rPr>
              <w:rFonts w:asciiTheme="minorHAnsi" w:eastAsiaTheme="minorEastAsia" w:hAnsiTheme="minorHAnsi"/>
              <w:noProof/>
              <w:sz w:val="22"/>
              <w:lang w:eastAsia="tr-TR"/>
            </w:rPr>
          </w:pPr>
          <w:hyperlink w:anchor="_Toc68212251" w:history="1">
            <w:r w:rsidR="00085A9C" w:rsidRPr="0014574A">
              <w:rPr>
                <w:rStyle w:val="Hyperlink"/>
                <w:noProof/>
              </w:rPr>
              <w:t>Parola Sıfırlama/Kilit Kaldırma</w:t>
            </w:r>
            <w:r w:rsidR="00085A9C">
              <w:rPr>
                <w:noProof/>
                <w:webHidden/>
              </w:rPr>
              <w:tab/>
            </w:r>
            <w:r w:rsidR="00085A9C">
              <w:rPr>
                <w:noProof/>
                <w:webHidden/>
              </w:rPr>
              <w:fldChar w:fldCharType="begin"/>
            </w:r>
            <w:r w:rsidR="00085A9C">
              <w:rPr>
                <w:noProof/>
                <w:webHidden/>
              </w:rPr>
              <w:instrText xml:space="preserve"> PAGEREF _Toc68212251 \h </w:instrText>
            </w:r>
            <w:r w:rsidR="00085A9C">
              <w:rPr>
                <w:noProof/>
                <w:webHidden/>
              </w:rPr>
            </w:r>
            <w:r w:rsidR="00085A9C">
              <w:rPr>
                <w:noProof/>
                <w:webHidden/>
              </w:rPr>
              <w:fldChar w:fldCharType="separate"/>
            </w:r>
            <w:r w:rsidR="00085A9C">
              <w:rPr>
                <w:noProof/>
                <w:webHidden/>
              </w:rPr>
              <w:t>36</w:t>
            </w:r>
            <w:r w:rsidR="00085A9C">
              <w:rPr>
                <w:noProof/>
                <w:webHidden/>
              </w:rPr>
              <w:fldChar w:fldCharType="end"/>
            </w:r>
          </w:hyperlink>
        </w:p>
        <w:p w14:paraId="14782443" w14:textId="70CE791A" w:rsidR="00085A9C" w:rsidRDefault="00665E17">
          <w:pPr>
            <w:pStyle w:val="TOC3"/>
            <w:tabs>
              <w:tab w:val="right" w:leader="dot" w:pos="9062"/>
            </w:tabs>
            <w:rPr>
              <w:rFonts w:asciiTheme="minorHAnsi" w:eastAsiaTheme="minorEastAsia" w:hAnsiTheme="minorHAnsi"/>
              <w:noProof/>
              <w:sz w:val="22"/>
              <w:lang w:eastAsia="tr-TR"/>
            </w:rPr>
          </w:pPr>
          <w:hyperlink w:anchor="_Toc68212252" w:history="1">
            <w:r w:rsidR="00085A9C" w:rsidRPr="0014574A">
              <w:rPr>
                <w:rStyle w:val="Hyperlink"/>
                <w:noProof/>
              </w:rPr>
              <w:t>Token Kurtarma</w:t>
            </w:r>
            <w:r w:rsidR="00085A9C">
              <w:rPr>
                <w:noProof/>
                <w:webHidden/>
              </w:rPr>
              <w:tab/>
            </w:r>
            <w:r w:rsidR="00085A9C">
              <w:rPr>
                <w:noProof/>
                <w:webHidden/>
              </w:rPr>
              <w:fldChar w:fldCharType="begin"/>
            </w:r>
            <w:r w:rsidR="00085A9C">
              <w:rPr>
                <w:noProof/>
                <w:webHidden/>
              </w:rPr>
              <w:instrText xml:space="preserve"> PAGEREF _Toc68212252 \h </w:instrText>
            </w:r>
            <w:r w:rsidR="00085A9C">
              <w:rPr>
                <w:noProof/>
                <w:webHidden/>
              </w:rPr>
            </w:r>
            <w:r w:rsidR="00085A9C">
              <w:rPr>
                <w:noProof/>
                <w:webHidden/>
              </w:rPr>
              <w:fldChar w:fldCharType="separate"/>
            </w:r>
            <w:r w:rsidR="00085A9C">
              <w:rPr>
                <w:noProof/>
                <w:webHidden/>
              </w:rPr>
              <w:t>37</w:t>
            </w:r>
            <w:r w:rsidR="00085A9C">
              <w:rPr>
                <w:noProof/>
                <w:webHidden/>
              </w:rPr>
              <w:fldChar w:fldCharType="end"/>
            </w:r>
          </w:hyperlink>
        </w:p>
        <w:p w14:paraId="6013DC01" w14:textId="26684B27" w:rsidR="00085A9C" w:rsidRDefault="00665E17">
          <w:pPr>
            <w:pStyle w:val="TOC1"/>
            <w:tabs>
              <w:tab w:val="right" w:leader="dot" w:pos="9062"/>
            </w:tabs>
            <w:rPr>
              <w:rFonts w:asciiTheme="minorHAnsi" w:eastAsiaTheme="minorEastAsia" w:hAnsiTheme="minorHAnsi"/>
              <w:noProof/>
              <w:sz w:val="22"/>
              <w:lang w:eastAsia="tr-TR"/>
            </w:rPr>
          </w:pPr>
          <w:hyperlink w:anchor="_Toc68212253" w:history="1">
            <w:r w:rsidR="00085A9C" w:rsidRPr="0014574A">
              <w:rPr>
                <w:rStyle w:val="Hyperlink"/>
                <w:noProof/>
              </w:rPr>
              <w:t>ARIZA GİDERME</w:t>
            </w:r>
            <w:r w:rsidR="00085A9C">
              <w:rPr>
                <w:noProof/>
                <w:webHidden/>
              </w:rPr>
              <w:tab/>
            </w:r>
            <w:r w:rsidR="00085A9C">
              <w:rPr>
                <w:noProof/>
                <w:webHidden/>
              </w:rPr>
              <w:fldChar w:fldCharType="begin"/>
            </w:r>
            <w:r w:rsidR="00085A9C">
              <w:rPr>
                <w:noProof/>
                <w:webHidden/>
              </w:rPr>
              <w:instrText xml:space="preserve"> PAGEREF _Toc68212253 \h </w:instrText>
            </w:r>
            <w:r w:rsidR="00085A9C">
              <w:rPr>
                <w:noProof/>
                <w:webHidden/>
              </w:rPr>
            </w:r>
            <w:r w:rsidR="00085A9C">
              <w:rPr>
                <w:noProof/>
                <w:webHidden/>
              </w:rPr>
              <w:fldChar w:fldCharType="separate"/>
            </w:r>
            <w:r w:rsidR="00085A9C">
              <w:rPr>
                <w:noProof/>
                <w:webHidden/>
              </w:rPr>
              <w:t>40</w:t>
            </w:r>
            <w:r w:rsidR="00085A9C">
              <w:rPr>
                <w:noProof/>
                <w:webHidden/>
              </w:rPr>
              <w:fldChar w:fldCharType="end"/>
            </w:r>
          </w:hyperlink>
        </w:p>
        <w:p w14:paraId="17CD56E4" w14:textId="6D3C992C" w:rsidR="00987131" w:rsidRDefault="00DE590E">
          <w:r>
            <w:fldChar w:fldCharType="end"/>
          </w:r>
        </w:p>
      </w:sdtContent>
    </w:sdt>
    <w:p w14:paraId="70B41FB9" w14:textId="234C1E4A" w:rsidR="00106CA2" w:rsidRDefault="00106CA2"/>
    <w:p w14:paraId="477242BC" w14:textId="0054CFC3" w:rsidR="00106CA2" w:rsidRDefault="00106CA2" w:rsidP="0092206F">
      <w:pPr>
        <w:pStyle w:val="TableofFigures"/>
        <w:tabs>
          <w:tab w:val="right" w:leader="dot" w:pos="9062"/>
        </w:tabs>
        <w:jc w:val="center"/>
        <w:rPr>
          <w:b/>
        </w:rPr>
      </w:pPr>
      <w:r>
        <w:rPr>
          <w:b/>
        </w:rPr>
        <w:br w:type="page"/>
      </w:r>
    </w:p>
    <w:p w14:paraId="50B30A2F" w14:textId="021F21D2" w:rsidR="00106CA2" w:rsidRDefault="002D6348" w:rsidP="0092206F">
      <w:pPr>
        <w:pStyle w:val="TableofFigures"/>
        <w:tabs>
          <w:tab w:val="right" w:leader="dot" w:pos="9062"/>
        </w:tabs>
        <w:jc w:val="center"/>
        <w:rPr>
          <w:b/>
        </w:rPr>
      </w:pPr>
      <w:r>
        <w:rPr>
          <w:b/>
          <w:noProof/>
          <w:lang w:eastAsia="tr-TR"/>
        </w:rPr>
        <w:lastRenderedPageBreak/>
        <mc:AlternateContent>
          <mc:Choice Requires="wps">
            <w:drawing>
              <wp:anchor distT="0" distB="0" distL="114300" distR="114300" simplePos="0" relativeHeight="251649024" behindDoc="0" locked="0" layoutInCell="1" allowOverlap="1" wp14:anchorId="3309078C" wp14:editId="2E8B9E21">
                <wp:simplePos x="0" y="0"/>
                <wp:positionH relativeFrom="page">
                  <wp:posOffset>5770245</wp:posOffset>
                </wp:positionH>
                <wp:positionV relativeFrom="page">
                  <wp:posOffset>958524</wp:posOffset>
                </wp:positionV>
                <wp:extent cx="1776730" cy="775970"/>
                <wp:effectExtent l="0" t="0" r="13970" b="24130"/>
                <wp:wrapNone/>
                <wp:docPr id="18431" name="Rectangle 18431"/>
                <wp:cNvGraphicFramePr/>
                <a:graphic xmlns:a="http://schemas.openxmlformats.org/drawingml/2006/main">
                  <a:graphicData uri="http://schemas.microsoft.com/office/word/2010/wordprocessingShape">
                    <wps:wsp>
                      <wps:cNvSpPr/>
                      <wps:spPr>
                        <a:xfrm>
                          <a:off x="0" y="0"/>
                          <a:ext cx="1776730" cy="775970"/>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D1FBFC" w14:textId="69DF4171" w:rsidR="00665E17" w:rsidRPr="00BC3482" w:rsidRDefault="00665E17" w:rsidP="00BC3482">
                            <w:pPr>
                              <w:pStyle w:val="Title"/>
                              <w:jc w:val="center"/>
                              <w:rPr>
                                <w:rFonts w:ascii="Arial" w:hAnsi="Arial" w:cs="Arial"/>
                                <w:b/>
                                <w:sz w:val="96"/>
                              </w:rPr>
                            </w:pPr>
                            <w:r w:rsidRPr="00BC3482">
                              <w:rPr>
                                <w:rFonts w:ascii="Arial" w:hAnsi="Arial" w:cs="Arial"/>
                                <w:b/>
                                <w:sz w:val="9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9078C" id="Rectangle 18431" o:spid="_x0000_s1026" style="position:absolute;left:0;text-align:left;margin-left:454.35pt;margin-top:75.45pt;width:139.9pt;height:61.1pt;z-index:251649024;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" fillcolor="#2e74b5 [2404]" strokecolor="#2e74b5 [2404]" strokeweight="1pt">
                <v:textbox>
                  <w:txbxContent>
                    <w:p w14:paraId="4CD1FBFC" w14:textId="69DF4171" w:rsidR="00665E17" w:rsidRPr="00BC3482" w:rsidRDefault="00665E17" w:rsidP="00BC3482">
                      <w:pPr>
                        <w:pStyle w:val="Title"/>
                        <w:jc w:val="center"/>
                        <w:rPr>
                          <w:rFonts w:ascii="Arial" w:hAnsi="Arial" w:cs="Arial"/>
                          <w:b/>
                          <w:sz w:val="96"/>
                        </w:rPr>
                      </w:pPr>
                      <w:r w:rsidRPr="00BC3482">
                        <w:rPr>
                          <w:rFonts w:ascii="Arial" w:hAnsi="Arial" w:cs="Arial"/>
                          <w:b/>
                          <w:sz w:val="96"/>
                        </w:rPr>
                        <w:t>1</w:t>
                      </w:r>
                    </w:p>
                  </w:txbxContent>
                </v:textbox>
                <w10:wrap anchorx="page" anchory="page"/>
              </v:rect>
            </w:pict>
          </mc:Fallback>
        </mc:AlternateContent>
      </w:r>
    </w:p>
    <w:p w14:paraId="42E8D1C9" w14:textId="49C9D304" w:rsidR="00A61F1A" w:rsidRPr="00BC3482" w:rsidRDefault="00056111" w:rsidP="00BC3482">
      <w:pPr>
        <w:pStyle w:val="Heading1"/>
        <w:ind w:right="1644"/>
        <w:jc w:val="right"/>
        <w:rPr>
          <w:sz w:val="44"/>
        </w:rPr>
      </w:pPr>
      <w:bookmarkStart w:id="0" w:name="_Toc53568041"/>
      <w:bookmarkStart w:id="1" w:name="_Toc68212229"/>
      <w:r w:rsidRPr="00BC3482">
        <w:rPr>
          <w:sz w:val="44"/>
        </w:rPr>
        <w:t>KRYPTOS TANIMI</w:t>
      </w:r>
      <w:bookmarkEnd w:id="0"/>
      <w:bookmarkEnd w:id="1"/>
    </w:p>
    <w:p w14:paraId="6453C322" w14:textId="7161A697" w:rsidR="00056111" w:rsidRPr="008F1421" w:rsidRDefault="00056111" w:rsidP="00106CA2">
      <w:r w:rsidRPr="008F1421">
        <w:t xml:space="preserve">KRYPTOS iki faktörlü kimlik doğrulamasını destekleyen bir veri </w:t>
      </w:r>
      <w:r w:rsidR="00466802">
        <w:t>şifreleme ürünüdür</w:t>
      </w:r>
      <w:r w:rsidRPr="008F1421">
        <w:t>.</w:t>
      </w:r>
      <w:r w:rsidR="00D61019">
        <w:t xml:space="preserve"> </w:t>
      </w:r>
      <w:r w:rsidRPr="008F1421">
        <w:t xml:space="preserve">Kryptos ile veriyi kullanabilmek için </w:t>
      </w:r>
      <w:r w:rsidR="00D61019">
        <w:t>Kryptos cihazına ve</w:t>
      </w:r>
      <w:r w:rsidRPr="008F1421">
        <w:t xml:space="preserve"> kimlik doğrulama</w:t>
      </w:r>
      <w:r w:rsidR="00D61019">
        <w:t>ya</w:t>
      </w:r>
      <w:r w:rsidRPr="008F1421">
        <w:t xml:space="preserve"> ihtiyaç vardır. </w:t>
      </w:r>
    </w:p>
    <w:p w14:paraId="7C71CD02" w14:textId="5D7A8C45" w:rsidR="00056111" w:rsidRPr="008F1421" w:rsidRDefault="00FF050D" w:rsidP="00106CA2">
      <w:r>
        <w:t>Kryptos</w:t>
      </w:r>
      <w:r w:rsidR="00056111" w:rsidRPr="008F1421">
        <w:t xml:space="preserve"> </w:t>
      </w:r>
      <w:r w:rsidR="00D61019">
        <w:t xml:space="preserve">yalnızca veri şifrelemek için kullanılabilir, </w:t>
      </w:r>
      <w:r w:rsidR="00056111" w:rsidRPr="008F1421">
        <w:t>ortam</w:t>
      </w:r>
      <w:r w:rsidR="00D61019">
        <w:t>/akış şifrelemesi</w:t>
      </w:r>
      <w:r w:rsidR="00056111" w:rsidRPr="008F1421">
        <w:t xml:space="preserve"> yapmaz ve </w:t>
      </w:r>
      <w:r w:rsidR="00D61019">
        <w:t xml:space="preserve">Kryptos cihazları, dosya depolama </w:t>
      </w:r>
      <w:r w:rsidR="00160036">
        <w:t xml:space="preserve">maksatlı </w:t>
      </w:r>
      <w:r w:rsidR="00D61019">
        <w:t xml:space="preserve">herhangi bir </w:t>
      </w:r>
      <w:r w:rsidR="00056111" w:rsidRPr="008F1421">
        <w:t xml:space="preserve">hafıza barındırmaz. </w:t>
      </w:r>
    </w:p>
    <w:p w14:paraId="6E99055C" w14:textId="1D7B3864" w:rsidR="00A14F43" w:rsidRDefault="00F112C3" w:rsidP="00106CA2">
      <w:r>
        <w:t xml:space="preserve">USB cihazları bilgisayarlarda çalışmak için tasarlanmış olup, </w:t>
      </w:r>
      <w:proofErr w:type="spellStart"/>
      <w:r w:rsidR="00056111" w:rsidRPr="008F1421">
        <w:t>Bluetooth</w:t>
      </w:r>
      <w:r>
        <w:t>+</w:t>
      </w:r>
      <w:r w:rsidR="00056111" w:rsidRPr="008F1421">
        <w:t>USB</w:t>
      </w:r>
      <w:proofErr w:type="spellEnd"/>
      <w:r w:rsidR="00056111" w:rsidRPr="008F1421">
        <w:t xml:space="preserve"> </w:t>
      </w:r>
      <w:r>
        <w:t>destekli cihazları ise, mobil cihazlarınızda Bluetooth, bilgisayarlarınızda USB ile çalışabilir.</w:t>
      </w:r>
    </w:p>
    <w:p w14:paraId="1B2F1179" w14:textId="2E4AA87D" w:rsidR="00F112C3" w:rsidRDefault="00F112C3" w:rsidP="00106CA2">
      <w:r>
        <w:t xml:space="preserve">Kryptos, bilgisayarlarda Windows, OSX; mobil cihazlarda </w:t>
      </w:r>
      <w:proofErr w:type="spellStart"/>
      <w:r>
        <w:t>Android</w:t>
      </w:r>
      <w:proofErr w:type="spellEnd"/>
      <w:r>
        <w:t xml:space="preserve"> ve </w:t>
      </w:r>
      <w:proofErr w:type="spellStart"/>
      <w:r>
        <w:t>iOS</w:t>
      </w:r>
      <w:proofErr w:type="spellEnd"/>
      <w:r>
        <w:t xml:space="preserve"> işletim sistemlerini destekler.</w:t>
      </w:r>
    </w:p>
    <w:p w14:paraId="7CB5BEA1" w14:textId="7822EADD" w:rsidR="00A14F43" w:rsidRDefault="00056111" w:rsidP="00106CA2">
      <w:r w:rsidRPr="008F1421">
        <w:t xml:space="preserve"> </w:t>
      </w:r>
    </w:p>
    <w:p w14:paraId="04E84765" w14:textId="05E41CC8" w:rsidR="00A14F43" w:rsidRDefault="00A14F43" w:rsidP="00A14F43">
      <w:pPr>
        <w:pStyle w:val="Heading2"/>
      </w:pPr>
      <w:bookmarkStart w:id="2" w:name="_Toc68212230"/>
      <w:r>
        <w:t>Sistem Gereksinimleri</w:t>
      </w:r>
      <w:bookmarkEnd w:id="2"/>
    </w:p>
    <w:p w14:paraId="1B30C926" w14:textId="2734CDDA" w:rsidR="003764CC" w:rsidRPr="003764CC" w:rsidRDefault="00C700D6" w:rsidP="000E438E">
      <w:pPr>
        <w:spacing w:line="360" w:lineRule="auto"/>
      </w:pPr>
      <w:r>
        <w:t>Kryptos istemcilerine ait m</w:t>
      </w:r>
      <w:r w:rsidR="003764CC">
        <w:t>inimum sistem gereksinimleri aşağıda verilmiştir.</w:t>
      </w:r>
      <w:r>
        <w:t xml:space="preserve"> (Kılavuz yalnızca </w:t>
      </w:r>
      <w:proofErr w:type="spellStart"/>
      <w:r>
        <w:t>WDE’yi</w:t>
      </w:r>
      <w:proofErr w:type="spellEnd"/>
      <w:r>
        <w:t xml:space="preserve"> içermektedir. Diğer platformlar bilgilendirme amaçlıdır.)</w:t>
      </w:r>
    </w:p>
    <w:p w14:paraId="1F7E6204" w14:textId="59165291" w:rsidR="00A14F43" w:rsidRPr="00A14F43" w:rsidRDefault="00BD3E98" w:rsidP="000E438E">
      <w:pPr>
        <w:pStyle w:val="ListParagraph"/>
        <w:numPr>
          <w:ilvl w:val="0"/>
          <w:numId w:val="22"/>
        </w:numPr>
        <w:spacing w:line="360" w:lineRule="auto"/>
        <w:contextualSpacing w:val="0"/>
        <w:jc w:val="left"/>
        <w:rPr>
          <w:rFonts w:ascii="Calibri" w:hAnsi="Calibri"/>
          <w:color w:val="000000" w:themeColor="text1"/>
        </w:rPr>
      </w:pPr>
      <w:r>
        <w:rPr>
          <w:color w:val="000000" w:themeColor="text1"/>
        </w:rPr>
        <w:t>Windows İstemcisi (</w:t>
      </w:r>
      <w:r w:rsidR="00950334">
        <w:rPr>
          <w:color w:val="000000" w:themeColor="text1"/>
        </w:rPr>
        <w:t xml:space="preserve">Kryptos </w:t>
      </w:r>
      <w:r w:rsidR="00A14F43" w:rsidRPr="00A14F43">
        <w:rPr>
          <w:color w:val="000000" w:themeColor="text1"/>
        </w:rPr>
        <w:t>WDE</w:t>
      </w:r>
      <w:r>
        <w:rPr>
          <w:color w:val="000000" w:themeColor="text1"/>
        </w:rPr>
        <w:t>)</w:t>
      </w:r>
      <w:r w:rsidR="00A14F43" w:rsidRPr="00A14F43">
        <w:rPr>
          <w:color w:val="000000" w:themeColor="text1"/>
        </w:rPr>
        <w:t xml:space="preserve">, </w:t>
      </w:r>
      <w:r w:rsidR="00950334">
        <w:rPr>
          <w:color w:val="000000" w:themeColor="text1"/>
        </w:rPr>
        <w:t xml:space="preserve">Kurumsal Yönetim İstemcisi (Kryptos </w:t>
      </w:r>
      <w:r w:rsidR="00A14F43" w:rsidRPr="00A14F43">
        <w:rPr>
          <w:color w:val="000000" w:themeColor="text1"/>
        </w:rPr>
        <w:t>Manager</w:t>
      </w:r>
      <w:r w:rsidR="00950334">
        <w:rPr>
          <w:color w:val="000000" w:themeColor="text1"/>
        </w:rPr>
        <w:t>)</w:t>
      </w:r>
    </w:p>
    <w:p w14:paraId="4E8307AC" w14:textId="2E66CB2B" w:rsidR="00A14F43" w:rsidRPr="00A14F43" w:rsidRDefault="00BD3E98" w:rsidP="000E438E">
      <w:pPr>
        <w:pStyle w:val="ListParagraph"/>
        <w:numPr>
          <w:ilvl w:val="1"/>
          <w:numId w:val="22"/>
        </w:numPr>
        <w:spacing w:line="360" w:lineRule="auto"/>
        <w:contextualSpacing w:val="0"/>
        <w:jc w:val="left"/>
        <w:rPr>
          <w:color w:val="000000" w:themeColor="text1"/>
        </w:rPr>
      </w:pPr>
      <w:r>
        <w:rPr>
          <w:color w:val="000000" w:themeColor="text1"/>
        </w:rPr>
        <w:t>İşletim Sistemi</w:t>
      </w:r>
      <w:r w:rsidR="00A14F43" w:rsidRPr="00A14F43">
        <w:rPr>
          <w:color w:val="000000" w:themeColor="text1"/>
        </w:rPr>
        <w:t>: Windows 8.1</w:t>
      </w:r>
      <w:r>
        <w:rPr>
          <w:color w:val="000000" w:themeColor="text1"/>
        </w:rPr>
        <w:t xml:space="preserve"> (64 bit)</w:t>
      </w:r>
      <w:r w:rsidR="00A14F43" w:rsidRPr="00A14F43">
        <w:rPr>
          <w:color w:val="000000" w:themeColor="text1"/>
        </w:rPr>
        <w:t>,</w:t>
      </w:r>
      <w:r>
        <w:rPr>
          <w:color w:val="000000" w:themeColor="text1"/>
        </w:rPr>
        <w:t xml:space="preserve"> </w:t>
      </w:r>
      <w:r w:rsidR="00A14F43" w:rsidRPr="00A14F43">
        <w:rPr>
          <w:color w:val="000000" w:themeColor="text1"/>
        </w:rPr>
        <w:t>Windows 10</w:t>
      </w:r>
      <w:r>
        <w:rPr>
          <w:color w:val="000000" w:themeColor="text1"/>
        </w:rPr>
        <w:t xml:space="preserve"> (64 bit)</w:t>
      </w:r>
    </w:p>
    <w:p w14:paraId="13CA319F" w14:textId="25648EEB" w:rsidR="00A14F43" w:rsidRPr="00A14F43" w:rsidRDefault="005C28D4" w:rsidP="000E438E">
      <w:pPr>
        <w:pStyle w:val="ListParagraph"/>
        <w:numPr>
          <w:ilvl w:val="1"/>
          <w:numId w:val="22"/>
        </w:numPr>
        <w:spacing w:line="360" w:lineRule="auto"/>
        <w:contextualSpacing w:val="0"/>
        <w:jc w:val="left"/>
        <w:rPr>
          <w:color w:val="000000" w:themeColor="text1"/>
        </w:rPr>
      </w:pPr>
      <w:proofErr w:type="gramStart"/>
      <w:r>
        <w:rPr>
          <w:color w:val="000000" w:themeColor="text1"/>
        </w:rPr>
        <w:t>RAM</w:t>
      </w:r>
      <w:r w:rsidR="00A14F43" w:rsidRPr="00A14F43">
        <w:rPr>
          <w:color w:val="000000" w:themeColor="text1"/>
        </w:rPr>
        <w:t xml:space="preserve"> : 2GB</w:t>
      </w:r>
      <w:proofErr w:type="gramEnd"/>
    </w:p>
    <w:p w14:paraId="4EDE55F6" w14:textId="71C09609" w:rsidR="00A14F43" w:rsidRPr="00A14F43" w:rsidRDefault="005C28D4" w:rsidP="000E438E">
      <w:pPr>
        <w:pStyle w:val="ListParagraph"/>
        <w:numPr>
          <w:ilvl w:val="1"/>
          <w:numId w:val="22"/>
        </w:numPr>
        <w:spacing w:line="360" w:lineRule="auto"/>
        <w:contextualSpacing w:val="0"/>
        <w:jc w:val="left"/>
        <w:rPr>
          <w:color w:val="000000" w:themeColor="text1"/>
        </w:rPr>
      </w:pPr>
      <w:r>
        <w:rPr>
          <w:color w:val="000000" w:themeColor="text1"/>
        </w:rPr>
        <w:t>Disk Alanı</w:t>
      </w:r>
      <w:r w:rsidR="00A14F43" w:rsidRPr="00A14F43">
        <w:rPr>
          <w:color w:val="000000" w:themeColor="text1"/>
        </w:rPr>
        <w:t xml:space="preserve">: 500MB </w:t>
      </w:r>
    </w:p>
    <w:p w14:paraId="429496DC" w14:textId="5ECEB3DF" w:rsidR="00A14F43" w:rsidRPr="00A14F43" w:rsidRDefault="00654268" w:rsidP="000E438E">
      <w:pPr>
        <w:pStyle w:val="ListParagraph"/>
        <w:numPr>
          <w:ilvl w:val="1"/>
          <w:numId w:val="22"/>
        </w:numPr>
        <w:spacing w:line="360" w:lineRule="auto"/>
        <w:contextualSpacing w:val="0"/>
        <w:jc w:val="left"/>
        <w:rPr>
          <w:color w:val="000000" w:themeColor="text1"/>
        </w:rPr>
      </w:pPr>
      <w:r>
        <w:rPr>
          <w:color w:val="000000" w:themeColor="text1"/>
        </w:rPr>
        <w:t>İşlemci</w:t>
      </w:r>
      <w:r w:rsidR="00A14F43" w:rsidRPr="00A14F43">
        <w:rPr>
          <w:color w:val="000000" w:themeColor="text1"/>
        </w:rPr>
        <w:t>:</w:t>
      </w:r>
      <w:r>
        <w:rPr>
          <w:color w:val="000000" w:themeColor="text1"/>
        </w:rPr>
        <w:t xml:space="preserve"> 1 çekirdek</w:t>
      </w:r>
      <w:r w:rsidR="00A14F43" w:rsidRPr="00A14F43">
        <w:rPr>
          <w:color w:val="000000" w:themeColor="text1"/>
        </w:rPr>
        <w:t xml:space="preserve"> 1 GHz</w:t>
      </w:r>
    </w:p>
    <w:p w14:paraId="596C3D41" w14:textId="246FFE1D" w:rsidR="00A14F43" w:rsidRDefault="00C700D6" w:rsidP="000E438E">
      <w:pPr>
        <w:pStyle w:val="ListParagraph"/>
        <w:numPr>
          <w:ilvl w:val="0"/>
          <w:numId w:val="22"/>
        </w:numPr>
        <w:spacing w:line="360" w:lineRule="auto"/>
        <w:contextualSpacing w:val="0"/>
        <w:jc w:val="left"/>
        <w:rPr>
          <w:color w:val="000000" w:themeColor="text1"/>
        </w:rPr>
      </w:pPr>
      <w:proofErr w:type="spellStart"/>
      <w:r>
        <w:rPr>
          <w:color w:val="000000" w:themeColor="text1"/>
        </w:rPr>
        <w:t>MacOS</w:t>
      </w:r>
      <w:proofErr w:type="spellEnd"/>
      <w:r>
        <w:rPr>
          <w:color w:val="000000" w:themeColor="text1"/>
        </w:rPr>
        <w:t xml:space="preserve"> İstemcisi (Kryptos MDE)</w:t>
      </w:r>
    </w:p>
    <w:p w14:paraId="1A56D387" w14:textId="62BCD98A" w:rsidR="00D86A17" w:rsidRPr="00A14F43" w:rsidRDefault="00D86A17" w:rsidP="00D86A17">
      <w:pPr>
        <w:pStyle w:val="ListParagraph"/>
        <w:numPr>
          <w:ilvl w:val="1"/>
          <w:numId w:val="22"/>
        </w:numPr>
        <w:spacing w:line="360" w:lineRule="auto"/>
        <w:contextualSpacing w:val="0"/>
        <w:jc w:val="left"/>
        <w:rPr>
          <w:color w:val="000000" w:themeColor="text1"/>
        </w:rPr>
      </w:pPr>
      <w:r>
        <w:rPr>
          <w:color w:val="000000" w:themeColor="text1"/>
        </w:rPr>
        <w:t>İşletim Sistemi</w:t>
      </w:r>
      <w:r w:rsidRPr="00A14F43">
        <w:rPr>
          <w:color w:val="000000" w:themeColor="text1"/>
        </w:rPr>
        <w:t xml:space="preserve">: </w:t>
      </w:r>
      <w:r>
        <w:rPr>
          <w:color w:val="000000" w:themeColor="text1"/>
        </w:rPr>
        <w:t xml:space="preserve">10.13 </w:t>
      </w:r>
      <w:r w:rsidRPr="00D86A17">
        <w:rPr>
          <w:color w:val="000000" w:themeColor="text1"/>
        </w:rPr>
        <w:t>High Sierra</w:t>
      </w:r>
      <w:r>
        <w:rPr>
          <w:color w:val="000000" w:themeColor="text1"/>
        </w:rPr>
        <w:t xml:space="preserve"> (11 </w:t>
      </w:r>
      <w:proofErr w:type="spellStart"/>
      <w:r>
        <w:rPr>
          <w:color w:val="000000" w:themeColor="text1"/>
        </w:rPr>
        <w:t>Big</w:t>
      </w:r>
      <w:proofErr w:type="spellEnd"/>
      <w:r>
        <w:rPr>
          <w:color w:val="000000" w:themeColor="text1"/>
        </w:rPr>
        <w:t xml:space="preserve"> Sur ve üstü henüz desteklenmiyor</w:t>
      </w:r>
      <w:r w:rsidR="0022376E">
        <w:rPr>
          <w:color w:val="000000" w:themeColor="text1"/>
        </w:rPr>
        <w:t>)</w:t>
      </w:r>
    </w:p>
    <w:p w14:paraId="0FFDAE79" w14:textId="77777777" w:rsidR="00D86A17" w:rsidRPr="00A14F43" w:rsidRDefault="00D86A17" w:rsidP="00D86A17">
      <w:pPr>
        <w:pStyle w:val="ListParagraph"/>
        <w:numPr>
          <w:ilvl w:val="1"/>
          <w:numId w:val="22"/>
        </w:numPr>
        <w:spacing w:line="360" w:lineRule="auto"/>
        <w:contextualSpacing w:val="0"/>
        <w:jc w:val="left"/>
        <w:rPr>
          <w:color w:val="000000" w:themeColor="text1"/>
        </w:rPr>
      </w:pPr>
      <w:proofErr w:type="gramStart"/>
      <w:r>
        <w:rPr>
          <w:color w:val="000000" w:themeColor="text1"/>
        </w:rPr>
        <w:t>RAM</w:t>
      </w:r>
      <w:r w:rsidRPr="00A14F43">
        <w:rPr>
          <w:color w:val="000000" w:themeColor="text1"/>
        </w:rPr>
        <w:t xml:space="preserve"> : 2GB</w:t>
      </w:r>
      <w:proofErr w:type="gramEnd"/>
    </w:p>
    <w:p w14:paraId="121B15ED" w14:textId="77777777" w:rsidR="00D86A17" w:rsidRPr="00A14F43" w:rsidRDefault="00D86A17" w:rsidP="00D86A17">
      <w:pPr>
        <w:pStyle w:val="ListParagraph"/>
        <w:numPr>
          <w:ilvl w:val="1"/>
          <w:numId w:val="22"/>
        </w:numPr>
        <w:spacing w:line="360" w:lineRule="auto"/>
        <w:contextualSpacing w:val="0"/>
        <w:jc w:val="left"/>
        <w:rPr>
          <w:color w:val="000000" w:themeColor="text1"/>
        </w:rPr>
      </w:pPr>
      <w:r>
        <w:rPr>
          <w:color w:val="000000" w:themeColor="text1"/>
        </w:rPr>
        <w:t>Disk Alanı</w:t>
      </w:r>
      <w:r w:rsidRPr="00A14F43">
        <w:rPr>
          <w:color w:val="000000" w:themeColor="text1"/>
        </w:rPr>
        <w:t xml:space="preserve">: 500MB </w:t>
      </w:r>
    </w:p>
    <w:p w14:paraId="77746E68" w14:textId="4E5F7F0C" w:rsidR="00D86A17" w:rsidRPr="00D86A17" w:rsidRDefault="00D86A17" w:rsidP="00D86A17">
      <w:pPr>
        <w:pStyle w:val="ListParagraph"/>
        <w:numPr>
          <w:ilvl w:val="1"/>
          <w:numId w:val="22"/>
        </w:numPr>
        <w:spacing w:line="360" w:lineRule="auto"/>
        <w:contextualSpacing w:val="0"/>
        <w:jc w:val="left"/>
        <w:rPr>
          <w:color w:val="000000" w:themeColor="text1"/>
        </w:rPr>
      </w:pPr>
      <w:r>
        <w:rPr>
          <w:color w:val="000000" w:themeColor="text1"/>
        </w:rPr>
        <w:t>İşlemci</w:t>
      </w:r>
      <w:r w:rsidRPr="00A14F43">
        <w:rPr>
          <w:color w:val="000000" w:themeColor="text1"/>
        </w:rPr>
        <w:t>:</w:t>
      </w:r>
      <w:r>
        <w:rPr>
          <w:color w:val="000000" w:themeColor="text1"/>
        </w:rPr>
        <w:t xml:space="preserve"> 1 çekirdek</w:t>
      </w:r>
      <w:r w:rsidRPr="00A14F43">
        <w:rPr>
          <w:color w:val="000000" w:themeColor="text1"/>
        </w:rPr>
        <w:t xml:space="preserve"> 1 GHz</w:t>
      </w:r>
    </w:p>
    <w:p w14:paraId="3609A1C2" w14:textId="530CDA5D" w:rsidR="00E00A92" w:rsidRPr="00A14F43" w:rsidRDefault="00E00A92" w:rsidP="000E438E">
      <w:pPr>
        <w:pStyle w:val="ListParagraph"/>
        <w:numPr>
          <w:ilvl w:val="0"/>
          <w:numId w:val="22"/>
        </w:numPr>
        <w:spacing w:line="360" w:lineRule="auto"/>
        <w:contextualSpacing w:val="0"/>
        <w:jc w:val="left"/>
        <w:rPr>
          <w:color w:val="000000" w:themeColor="text1"/>
        </w:rPr>
      </w:pPr>
      <w:proofErr w:type="spellStart"/>
      <w:r>
        <w:rPr>
          <w:color w:val="000000" w:themeColor="text1"/>
        </w:rPr>
        <w:t>Android</w:t>
      </w:r>
      <w:proofErr w:type="spellEnd"/>
      <w:r>
        <w:rPr>
          <w:color w:val="000000" w:themeColor="text1"/>
        </w:rPr>
        <w:t xml:space="preserve"> İstemcisi</w:t>
      </w:r>
    </w:p>
    <w:p w14:paraId="63FD74FF" w14:textId="189DCBB6" w:rsidR="003764CC" w:rsidRDefault="00E00A92" w:rsidP="000E438E">
      <w:pPr>
        <w:pStyle w:val="ListParagraph"/>
        <w:numPr>
          <w:ilvl w:val="1"/>
          <w:numId w:val="22"/>
        </w:numPr>
        <w:spacing w:line="360" w:lineRule="auto"/>
        <w:contextualSpacing w:val="0"/>
        <w:jc w:val="left"/>
        <w:rPr>
          <w:color w:val="000000" w:themeColor="text1"/>
        </w:rPr>
      </w:pPr>
      <w:r>
        <w:rPr>
          <w:color w:val="000000" w:themeColor="text1"/>
        </w:rPr>
        <w:t>İşletim Sistemi Sürümü</w:t>
      </w:r>
      <w:r w:rsidR="003764CC" w:rsidRPr="003764CC">
        <w:rPr>
          <w:color w:val="000000" w:themeColor="text1"/>
        </w:rPr>
        <w:t xml:space="preserve">: </w:t>
      </w:r>
      <w:r>
        <w:rPr>
          <w:color w:val="000000" w:themeColor="text1"/>
        </w:rPr>
        <w:t xml:space="preserve">8.0 </w:t>
      </w:r>
      <w:proofErr w:type="spellStart"/>
      <w:r>
        <w:rPr>
          <w:color w:val="000000" w:themeColor="text1"/>
        </w:rPr>
        <w:t>Oreo</w:t>
      </w:r>
      <w:proofErr w:type="spellEnd"/>
    </w:p>
    <w:p w14:paraId="1CCD033F" w14:textId="7B6D5AB2" w:rsidR="00E00A92" w:rsidRDefault="00E00A92" w:rsidP="00E00A92">
      <w:pPr>
        <w:pStyle w:val="ListParagraph"/>
        <w:numPr>
          <w:ilvl w:val="0"/>
          <w:numId w:val="22"/>
        </w:numPr>
        <w:spacing w:line="360" w:lineRule="auto"/>
        <w:contextualSpacing w:val="0"/>
        <w:jc w:val="left"/>
        <w:rPr>
          <w:color w:val="000000" w:themeColor="text1"/>
        </w:rPr>
      </w:pPr>
      <w:proofErr w:type="spellStart"/>
      <w:r>
        <w:rPr>
          <w:color w:val="000000" w:themeColor="text1"/>
        </w:rPr>
        <w:t>iOS</w:t>
      </w:r>
      <w:proofErr w:type="spellEnd"/>
      <w:r>
        <w:rPr>
          <w:color w:val="000000" w:themeColor="text1"/>
        </w:rPr>
        <w:t xml:space="preserve"> İstemcisi</w:t>
      </w:r>
    </w:p>
    <w:p w14:paraId="395E25A2" w14:textId="174AF0CE" w:rsidR="00D113CB" w:rsidRDefault="00E00A92" w:rsidP="00BD3E98">
      <w:pPr>
        <w:pStyle w:val="ListParagraph"/>
        <w:numPr>
          <w:ilvl w:val="1"/>
          <w:numId w:val="22"/>
        </w:numPr>
        <w:spacing w:line="360" w:lineRule="auto"/>
        <w:contextualSpacing w:val="0"/>
        <w:jc w:val="left"/>
      </w:pPr>
      <w:r>
        <w:rPr>
          <w:color w:val="000000" w:themeColor="text1"/>
        </w:rPr>
        <w:t>İşletim Sistemi Sürümü</w:t>
      </w:r>
      <w:r w:rsidR="003764CC" w:rsidRPr="003764CC">
        <w:rPr>
          <w:color w:val="000000" w:themeColor="text1"/>
        </w:rPr>
        <w:t xml:space="preserve">: </w:t>
      </w:r>
      <w:r>
        <w:rPr>
          <w:color w:val="000000" w:themeColor="text1"/>
        </w:rPr>
        <w:t>12</w:t>
      </w:r>
      <w:r w:rsidR="00D113CB">
        <w:br w:type="page"/>
      </w:r>
    </w:p>
    <w:p w14:paraId="15E9B99A" w14:textId="2EFBB0A1" w:rsidR="00056111" w:rsidRDefault="009817D7" w:rsidP="00106CA2">
      <w:r>
        <w:rPr>
          <w:b/>
          <w:noProof/>
          <w:lang w:eastAsia="tr-TR"/>
        </w:rPr>
        <w:lastRenderedPageBreak/>
        <mc:AlternateContent>
          <mc:Choice Requires="wps">
            <w:drawing>
              <wp:anchor distT="0" distB="0" distL="114300" distR="114300" simplePos="0" relativeHeight="251651072" behindDoc="0" locked="0" layoutInCell="1" allowOverlap="1" wp14:anchorId="08B3E2EA" wp14:editId="3D3E337A">
                <wp:simplePos x="0" y="0"/>
                <wp:positionH relativeFrom="page">
                  <wp:posOffset>5770245</wp:posOffset>
                </wp:positionH>
                <wp:positionV relativeFrom="page">
                  <wp:posOffset>917266</wp:posOffset>
                </wp:positionV>
                <wp:extent cx="1776730" cy="775970"/>
                <wp:effectExtent l="0" t="0" r="13970" b="24130"/>
                <wp:wrapNone/>
                <wp:docPr id="18432" name="Rectangle 18432"/>
                <wp:cNvGraphicFramePr/>
                <a:graphic xmlns:a="http://schemas.openxmlformats.org/drawingml/2006/main">
                  <a:graphicData uri="http://schemas.microsoft.com/office/word/2010/wordprocessingShape">
                    <wps:wsp>
                      <wps:cNvSpPr/>
                      <wps:spPr>
                        <a:xfrm>
                          <a:off x="0" y="0"/>
                          <a:ext cx="1776730" cy="775970"/>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2D5AA7" w14:textId="1D864352" w:rsidR="00665E17" w:rsidRPr="00BC3482" w:rsidRDefault="00665E17" w:rsidP="009817D7">
                            <w:pPr>
                              <w:pStyle w:val="Title"/>
                              <w:jc w:val="center"/>
                              <w:rPr>
                                <w:rFonts w:ascii="Arial" w:hAnsi="Arial" w:cs="Arial"/>
                                <w:b/>
                                <w:sz w:val="96"/>
                              </w:rPr>
                            </w:pPr>
                            <w:r>
                              <w:rPr>
                                <w:rFonts w:ascii="Arial" w:hAnsi="Arial" w:cs="Arial"/>
                                <w:b/>
                                <w:sz w:val="96"/>
                              </w:rPr>
                              <w:t>2</w:t>
                            </w:r>
                          </w:p>
                          <w:p w14:paraId="20660785" w14:textId="77777777" w:rsidR="00665E17" w:rsidRDefault="00665E17" w:rsidP="009817D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3E2EA" id="Rectangle 18432" o:spid="_x0000_s1027" style="position:absolute;left:0;text-align:left;margin-left:454.35pt;margin-top:72.25pt;width:139.9pt;height:61.1pt;z-index:251651072;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" fillcolor="#2e74b5 [2404]" strokecolor="#2e74b5 [2404]" strokeweight="1pt">
                <v:textbox>
                  <w:txbxContent>
                    <w:p w14:paraId="682D5AA7" w14:textId="1D864352" w:rsidR="00665E17" w:rsidRPr="00BC3482" w:rsidRDefault="00665E17" w:rsidP="009817D7">
                      <w:pPr>
                        <w:pStyle w:val="Title"/>
                        <w:jc w:val="center"/>
                        <w:rPr>
                          <w:rFonts w:ascii="Arial" w:hAnsi="Arial" w:cs="Arial"/>
                          <w:b/>
                          <w:sz w:val="96"/>
                        </w:rPr>
                      </w:pPr>
                      <w:r>
                        <w:rPr>
                          <w:rFonts w:ascii="Arial" w:hAnsi="Arial" w:cs="Arial"/>
                          <w:b/>
                          <w:sz w:val="96"/>
                        </w:rPr>
                        <w:t>2</w:t>
                      </w:r>
                    </w:p>
                    <w:p w14:paraId="20660785" w14:textId="77777777" w:rsidR="00665E17" w:rsidRDefault="00665E17" w:rsidP="009817D7"/>
                  </w:txbxContent>
                </v:textbox>
                <w10:wrap anchorx="page" anchory="page"/>
              </v:rect>
            </w:pict>
          </mc:Fallback>
        </mc:AlternateContent>
      </w:r>
    </w:p>
    <w:p w14:paraId="3B700191" w14:textId="40446BBE" w:rsidR="00106CA2" w:rsidRPr="009817D7" w:rsidRDefault="00106CA2" w:rsidP="009817D7">
      <w:pPr>
        <w:pStyle w:val="Heading1"/>
        <w:ind w:right="1644"/>
        <w:jc w:val="right"/>
        <w:rPr>
          <w:sz w:val="44"/>
        </w:rPr>
      </w:pPr>
      <w:bookmarkStart w:id="3" w:name="_Toc53568042"/>
      <w:bookmarkStart w:id="4" w:name="_Toc68212231"/>
      <w:r w:rsidRPr="009817D7">
        <w:rPr>
          <w:sz w:val="44"/>
        </w:rPr>
        <w:t>GÜVENLİK</w:t>
      </w:r>
      <w:bookmarkEnd w:id="3"/>
      <w:bookmarkEnd w:id="4"/>
    </w:p>
    <w:p w14:paraId="3810999E" w14:textId="4423624F" w:rsidR="009817D7" w:rsidRDefault="009817D7" w:rsidP="00106CA2">
      <w:pPr>
        <w:pStyle w:val="Heading1"/>
      </w:pPr>
      <w:bookmarkStart w:id="5" w:name="_Toc53568043"/>
      <w:r>
        <w:br w:type="page"/>
      </w:r>
    </w:p>
    <w:p w14:paraId="1C7F38DC" w14:textId="6AF0E8D5" w:rsidR="009817D7" w:rsidRDefault="009817D7" w:rsidP="008530AB">
      <w:r>
        <w:rPr>
          <w:noProof/>
          <w:lang w:eastAsia="tr-TR"/>
        </w:rPr>
        <w:lastRenderedPageBreak/>
        <mc:AlternateContent>
          <mc:Choice Requires="wps">
            <w:drawing>
              <wp:anchor distT="0" distB="0" distL="114300" distR="114300" simplePos="0" relativeHeight="251653120" behindDoc="0" locked="0" layoutInCell="1" allowOverlap="1" wp14:anchorId="37212951" wp14:editId="1649A0D8">
                <wp:simplePos x="0" y="0"/>
                <wp:positionH relativeFrom="page">
                  <wp:posOffset>5770245</wp:posOffset>
                </wp:positionH>
                <wp:positionV relativeFrom="page">
                  <wp:posOffset>958215</wp:posOffset>
                </wp:positionV>
                <wp:extent cx="1776730" cy="775970"/>
                <wp:effectExtent l="0" t="0" r="13970" b="24130"/>
                <wp:wrapNone/>
                <wp:docPr id="18433" name="Rectangle 18433"/>
                <wp:cNvGraphicFramePr/>
                <a:graphic xmlns:a="http://schemas.openxmlformats.org/drawingml/2006/main">
                  <a:graphicData uri="http://schemas.microsoft.com/office/word/2010/wordprocessingShape">
                    <wps:wsp>
                      <wps:cNvSpPr/>
                      <wps:spPr>
                        <a:xfrm>
                          <a:off x="0" y="0"/>
                          <a:ext cx="1776730" cy="775970"/>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0AA7D" w14:textId="232AC4EF" w:rsidR="00665E17" w:rsidRPr="00BC3482" w:rsidRDefault="00665E17" w:rsidP="009817D7">
                            <w:pPr>
                              <w:pStyle w:val="Title"/>
                              <w:jc w:val="center"/>
                              <w:rPr>
                                <w:rFonts w:ascii="Arial" w:hAnsi="Arial" w:cs="Arial"/>
                                <w:b/>
                                <w:sz w:val="96"/>
                              </w:rPr>
                            </w:pPr>
                            <w:r>
                              <w:rPr>
                                <w:rFonts w:ascii="Arial" w:hAnsi="Arial" w:cs="Arial"/>
                                <w:b/>
                                <w:sz w:val="96"/>
                              </w:rPr>
                              <w:t>3</w:t>
                            </w:r>
                          </w:p>
                          <w:p w14:paraId="631932C2" w14:textId="77777777" w:rsidR="00665E17" w:rsidRDefault="00665E17" w:rsidP="009817D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212951" id="Rectangle 18433" o:spid="_x0000_s1028" style="position:absolute;left:0;text-align:left;margin-left:454.35pt;margin-top:75.45pt;width:139.9pt;height:61.1pt;z-index:25165312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" fillcolor="#2e74b5 [2404]" strokecolor="#2e74b5 [2404]" strokeweight="1pt">
                <v:textbox>
                  <w:txbxContent>
                    <w:p w14:paraId="0080AA7D" w14:textId="232AC4EF" w:rsidR="00665E17" w:rsidRPr="00BC3482" w:rsidRDefault="00665E17" w:rsidP="009817D7">
                      <w:pPr>
                        <w:pStyle w:val="Title"/>
                        <w:jc w:val="center"/>
                        <w:rPr>
                          <w:rFonts w:ascii="Arial" w:hAnsi="Arial" w:cs="Arial"/>
                          <w:b/>
                          <w:sz w:val="96"/>
                        </w:rPr>
                      </w:pPr>
                      <w:r>
                        <w:rPr>
                          <w:rFonts w:ascii="Arial" w:hAnsi="Arial" w:cs="Arial"/>
                          <w:b/>
                          <w:sz w:val="96"/>
                        </w:rPr>
                        <w:t>3</w:t>
                      </w:r>
                    </w:p>
                    <w:p w14:paraId="631932C2" w14:textId="77777777" w:rsidR="00665E17" w:rsidRDefault="00665E17" w:rsidP="009817D7"/>
                  </w:txbxContent>
                </v:textbox>
                <w10:wrap anchorx="page" anchory="page"/>
              </v:rect>
            </w:pict>
          </mc:Fallback>
        </mc:AlternateContent>
      </w:r>
    </w:p>
    <w:p w14:paraId="6A8D759D" w14:textId="6F8763E7" w:rsidR="00106CA2" w:rsidRPr="009817D7" w:rsidRDefault="00106CA2" w:rsidP="009817D7">
      <w:pPr>
        <w:pStyle w:val="Heading1"/>
        <w:ind w:right="1588"/>
        <w:jc w:val="right"/>
        <w:rPr>
          <w:sz w:val="44"/>
        </w:rPr>
      </w:pPr>
      <w:bookmarkStart w:id="6" w:name="_Toc68212232"/>
      <w:r w:rsidRPr="009817D7">
        <w:rPr>
          <w:sz w:val="44"/>
        </w:rPr>
        <w:t>BAKIM ve TEMİZLİK</w:t>
      </w:r>
      <w:bookmarkEnd w:id="5"/>
      <w:bookmarkEnd w:id="6"/>
    </w:p>
    <w:p w14:paraId="3C72A259" w14:textId="71FB52D2" w:rsidR="009817D7" w:rsidRDefault="009817D7" w:rsidP="00905429">
      <w:pPr>
        <w:pStyle w:val="Heading1"/>
      </w:pPr>
      <w:bookmarkStart w:id="7" w:name="_Toc53568044"/>
      <w:r>
        <w:br w:type="page"/>
      </w:r>
    </w:p>
    <w:p w14:paraId="51A540D8" w14:textId="3441F9DF" w:rsidR="009817D7" w:rsidRDefault="009817D7" w:rsidP="008530AB">
      <w:r>
        <w:rPr>
          <w:noProof/>
          <w:lang w:eastAsia="tr-TR"/>
        </w:rPr>
        <w:lastRenderedPageBreak/>
        <mc:AlternateContent>
          <mc:Choice Requires="wps">
            <w:drawing>
              <wp:anchor distT="0" distB="0" distL="114300" distR="114300" simplePos="0" relativeHeight="251655168" behindDoc="0" locked="0" layoutInCell="1" allowOverlap="1" wp14:anchorId="2EB04CB2" wp14:editId="21AC49EC">
                <wp:simplePos x="0" y="0"/>
                <wp:positionH relativeFrom="page">
                  <wp:posOffset>5767705</wp:posOffset>
                </wp:positionH>
                <wp:positionV relativeFrom="page">
                  <wp:posOffset>914234</wp:posOffset>
                </wp:positionV>
                <wp:extent cx="1776730" cy="775970"/>
                <wp:effectExtent l="0" t="0" r="13970" b="24130"/>
                <wp:wrapNone/>
                <wp:docPr id="18434" name="Rectangle 18434"/>
                <wp:cNvGraphicFramePr/>
                <a:graphic xmlns:a="http://schemas.openxmlformats.org/drawingml/2006/main">
                  <a:graphicData uri="http://schemas.microsoft.com/office/word/2010/wordprocessingShape">
                    <wps:wsp>
                      <wps:cNvSpPr/>
                      <wps:spPr>
                        <a:xfrm>
                          <a:off x="0" y="0"/>
                          <a:ext cx="1776730" cy="775970"/>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960716" w14:textId="019419E0" w:rsidR="00665E17" w:rsidRPr="00BC3482" w:rsidRDefault="00665E17" w:rsidP="009817D7">
                            <w:pPr>
                              <w:pStyle w:val="Title"/>
                              <w:jc w:val="center"/>
                              <w:rPr>
                                <w:rFonts w:ascii="Arial" w:hAnsi="Arial" w:cs="Arial"/>
                                <w:b/>
                                <w:sz w:val="96"/>
                              </w:rPr>
                            </w:pPr>
                            <w:r>
                              <w:rPr>
                                <w:rFonts w:ascii="Arial" w:hAnsi="Arial" w:cs="Arial"/>
                                <w:b/>
                                <w:sz w:val="96"/>
                              </w:rPr>
                              <w:t>4</w:t>
                            </w:r>
                          </w:p>
                          <w:p w14:paraId="7F9AE43A" w14:textId="77777777" w:rsidR="00665E17" w:rsidRDefault="00665E17" w:rsidP="009817D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04CB2" id="Rectangle 18434" o:spid="_x0000_s1029" style="position:absolute;left:0;text-align:left;margin-left:454.15pt;margin-top:1in;width:139.9pt;height:61.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" fillcolor="#2e74b5 [2404]" strokecolor="#2e74b5 [2404]" strokeweight="1pt">
                <v:textbox>
                  <w:txbxContent>
                    <w:p w14:paraId="7D960716" w14:textId="019419E0" w:rsidR="00665E17" w:rsidRPr="00BC3482" w:rsidRDefault="00665E17" w:rsidP="009817D7">
                      <w:pPr>
                        <w:pStyle w:val="Title"/>
                        <w:jc w:val="center"/>
                        <w:rPr>
                          <w:rFonts w:ascii="Arial" w:hAnsi="Arial" w:cs="Arial"/>
                          <w:b/>
                          <w:sz w:val="96"/>
                        </w:rPr>
                      </w:pPr>
                      <w:r>
                        <w:rPr>
                          <w:rFonts w:ascii="Arial" w:hAnsi="Arial" w:cs="Arial"/>
                          <w:b/>
                          <w:sz w:val="96"/>
                        </w:rPr>
                        <w:t>4</w:t>
                      </w:r>
                    </w:p>
                    <w:p w14:paraId="7F9AE43A" w14:textId="77777777" w:rsidR="00665E17" w:rsidRDefault="00665E17" w:rsidP="009817D7"/>
                  </w:txbxContent>
                </v:textbox>
                <w10:wrap anchorx="page" anchory="page"/>
              </v:rect>
            </w:pict>
          </mc:Fallback>
        </mc:AlternateContent>
      </w:r>
    </w:p>
    <w:p w14:paraId="1FA1FCD5" w14:textId="09CD826D" w:rsidR="00885DFC" w:rsidRDefault="00C403BC" w:rsidP="009817D7">
      <w:pPr>
        <w:pStyle w:val="Heading1"/>
        <w:ind w:right="1644"/>
        <w:jc w:val="right"/>
      </w:pPr>
      <w:bookmarkStart w:id="8" w:name="_Toc68212233"/>
      <w:r w:rsidRPr="009817D7">
        <w:rPr>
          <w:sz w:val="44"/>
        </w:rPr>
        <w:t>UYGULAMA</w:t>
      </w:r>
      <w:bookmarkEnd w:id="7"/>
      <w:bookmarkEnd w:id="8"/>
    </w:p>
    <w:bookmarkStart w:id="9" w:name="_Toc53568045"/>
    <w:bookmarkStart w:id="10" w:name="_Toc68212234"/>
    <w:commentRangeStart w:id="11"/>
    <w:p w14:paraId="4B35733B" w14:textId="3CF27D71" w:rsidR="00905429" w:rsidRDefault="00C6589E" w:rsidP="005A4B1B">
      <w:pPr>
        <w:pStyle w:val="Heading2"/>
      </w:pPr>
      <w:r>
        <w:rPr>
          <w:noProof/>
          <w:lang w:eastAsia="tr-TR"/>
        </w:rPr>
        <mc:AlternateContent>
          <mc:Choice Requires="wps">
            <w:drawing>
              <wp:anchor distT="0" distB="0" distL="114300" distR="114300" simplePos="0" relativeHeight="251656192" behindDoc="1" locked="0" layoutInCell="1" allowOverlap="1" wp14:anchorId="3DC319D7" wp14:editId="699CB933">
                <wp:simplePos x="0" y="0"/>
                <wp:positionH relativeFrom="column">
                  <wp:posOffset>-75561</wp:posOffset>
                </wp:positionH>
                <wp:positionV relativeFrom="paragraph">
                  <wp:posOffset>269778</wp:posOffset>
                </wp:positionV>
                <wp:extent cx="285293" cy="292608"/>
                <wp:effectExtent l="0" t="0" r="19685" b="12700"/>
                <wp:wrapNone/>
                <wp:docPr id="18438" name="Flowchart: Connector 18438"/>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CC63DC"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8438" o:spid="_x0000_s1026" type="#_x0000_t120" style="position:absolute;margin-left:-5.95pt;margin-top:21.25pt;width:22.45pt;height:23.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" fillcolor="#9cc2e5 [1940]" strokecolor="#9cc2e5 [1940]" strokeweight="1pt">
                <v:stroke joinstyle="miter"/>
              </v:shape>
            </w:pict>
          </mc:Fallback>
        </mc:AlternateContent>
      </w:r>
      <w:r w:rsidR="00905429">
        <w:t xml:space="preserve">Kryptos </w:t>
      </w:r>
      <w:r w:rsidR="00905429" w:rsidRPr="005A4B1B">
        <w:t>Kurulumu</w:t>
      </w:r>
      <w:bookmarkEnd w:id="9"/>
      <w:bookmarkEnd w:id="10"/>
      <w:commentRangeEnd w:id="11"/>
      <w:r w:rsidR="00665E17">
        <w:rPr>
          <w:rStyle w:val="CommentReference"/>
          <w:rFonts w:eastAsiaTheme="minorHAnsi" w:cstheme="minorBidi"/>
          <w:b w:val="0"/>
          <w:caps w:val="0"/>
          <w:color w:val="auto"/>
        </w:rPr>
        <w:commentReference w:id="11"/>
      </w:r>
    </w:p>
    <w:p w14:paraId="5F1E1EFE" w14:textId="24F72E18" w:rsidR="00C6589E" w:rsidRDefault="00C6589E" w:rsidP="00C07020">
      <w:pPr>
        <w:pStyle w:val="ListParagraph"/>
        <w:numPr>
          <w:ilvl w:val="0"/>
          <w:numId w:val="9"/>
        </w:numPr>
        <w:spacing w:after="120"/>
        <w:ind w:left="357" w:hanging="357"/>
      </w:pPr>
      <w:r w:rsidRPr="00C6589E">
        <w:t>Kurulumu başlatmak için “</w:t>
      </w:r>
      <w:proofErr w:type="gramStart"/>
      <w:r w:rsidRPr="00C6589E">
        <w:t>KryptosSetup.exe</w:t>
      </w:r>
      <w:proofErr w:type="gramEnd"/>
      <w:r w:rsidRPr="00C6589E">
        <w:t>" dosyası çift tıklayarak çalıştırınız,</w:t>
      </w:r>
    </w:p>
    <w:p w14:paraId="60745966" w14:textId="77777777" w:rsidR="001749C5" w:rsidRDefault="00C6589E" w:rsidP="001749C5">
      <w:pPr>
        <w:jc w:val="center"/>
      </w:pPr>
      <w:r>
        <w:rPr>
          <w:noProof/>
          <w:lang w:eastAsia="tr-TR"/>
        </w:rPr>
        <w:drawing>
          <wp:inline distT="0" distB="0" distL="0" distR="0" wp14:anchorId="5A7C03EA" wp14:editId="3C79CAE5">
            <wp:extent cx="733425" cy="771525"/>
            <wp:effectExtent l="0" t="0" r="9525" b="9525"/>
            <wp:docPr id="18436" name="Picture 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33425" cy="771525"/>
                    </a:xfrm>
                    <a:prstGeom prst="rect">
                      <a:avLst/>
                    </a:prstGeom>
                    <a:noFill/>
                    <a:ln>
                      <a:noFill/>
                    </a:ln>
                  </pic:spPr>
                </pic:pic>
              </a:graphicData>
            </a:graphic>
          </wp:inline>
        </w:drawing>
      </w:r>
    </w:p>
    <w:p w14:paraId="5E513689" w14:textId="2D95A1FE" w:rsidR="00E63D11" w:rsidRDefault="00E63D11" w:rsidP="001749C5">
      <w:pPr>
        <w:jc w:val="left"/>
      </w:pPr>
      <w:r>
        <w:t>“</w:t>
      </w:r>
      <w:r w:rsidRPr="0094502D">
        <w:t>Kryptos Kurulumu” ekranıyla karşılaşılır.</w:t>
      </w:r>
    </w:p>
    <w:p w14:paraId="35747FB7" w14:textId="40AEFF9B" w:rsidR="00E63D11" w:rsidRDefault="00761F12" w:rsidP="00E63D11">
      <w:pPr>
        <w:jc w:val="center"/>
      </w:pPr>
      <w:r>
        <w:rPr>
          <w:noProof/>
          <w:lang w:eastAsia="tr-TR"/>
        </w:rPr>
        <mc:AlternateContent>
          <mc:Choice Requires="wps">
            <w:drawing>
              <wp:anchor distT="0" distB="0" distL="114300" distR="114300" simplePos="0" relativeHeight="251659264" behindDoc="1" locked="0" layoutInCell="1" allowOverlap="1" wp14:anchorId="26D60425" wp14:editId="27698637">
                <wp:simplePos x="0" y="0"/>
                <wp:positionH relativeFrom="column">
                  <wp:posOffset>-93095</wp:posOffset>
                </wp:positionH>
                <wp:positionV relativeFrom="paragraph">
                  <wp:posOffset>2954678</wp:posOffset>
                </wp:positionV>
                <wp:extent cx="285293" cy="292608"/>
                <wp:effectExtent l="0" t="0" r="19685" b="12700"/>
                <wp:wrapNone/>
                <wp:docPr id="18442" name="Flowchart: Connector 18442"/>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83CDA9" id="Flowchart: Connector 18442" o:spid="_x0000_s1026" type="#_x0000_t120" style="position:absolute;margin-left:-7.35pt;margin-top:232.65pt;width:22.45pt;height:23.0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" fillcolor="#9cc2e5 [1940]" strokecolor="#9cc2e5 [1940]" strokeweight="1pt">
                <v:stroke joinstyle="miter"/>
              </v:shape>
            </w:pict>
          </mc:Fallback>
        </mc:AlternateContent>
      </w:r>
      <w:r w:rsidR="00E63D11">
        <w:rPr>
          <w:rFonts w:cstheme="minorHAnsi"/>
          <w:noProof/>
          <w:lang w:eastAsia="tr-TR"/>
        </w:rPr>
        <w:drawing>
          <wp:inline distT="0" distB="0" distL="0" distR="0" wp14:anchorId="375754D4" wp14:editId="164EA95A">
            <wp:extent cx="4727070" cy="2898140"/>
            <wp:effectExtent l="0" t="0" r="0" b="0"/>
            <wp:docPr id="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3918" cy="2945255"/>
                    </a:xfrm>
                    <a:prstGeom prst="rect">
                      <a:avLst/>
                    </a:prstGeom>
                    <a:noFill/>
                    <a:ln>
                      <a:noFill/>
                    </a:ln>
                  </pic:spPr>
                </pic:pic>
              </a:graphicData>
            </a:graphic>
          </wp:inline>
        </w:drawing>
      </w:r>
    </w:p>
    <w:p w14:paraId="04F7C93D" w14:textId="3C6BCCA7" w:rsidR="00E63D11" w:rsidRPr="00E63D11" w:rsidRDefault="00E63D11" w:rsidP="00C07020">
      <w:pPr>
        <w:pStyle w:val="ListParagraph"/>
        <w:numPr>
          <w:ilvl w:val="0"/>
          <w:numId w:val="9"/>
        </w:numPr>
        <w:spacing w:after="120"/>
        <w:ind w:left="357" w:hanging="357"/>
      </w:pPr>
      <w:r w:rsidRPr="00E63D11">
        <w:t>Lisans ve hüküm koşulları kabul edildikten sonra, “Seçenekler” butonuna ile uygulamanın kurulmak istenen dizini seçi</w:t>
      </w:r>
      <w:r w:rsidR="00683CBF">
        <w:t>niz</w:t>
      </w:r>
      <w:r w:rsidRPr="00E63D11">
        <w:t>.</w:t>
      </w:r>
    </w:p>
    <w:p w14:paraId="6C57A378" w14:textId="10E3CD44" w:rsidR="00E63D11" w:rsidRDefault="00761F12" w:rsidP="00E63D11">
      <w:pPr>
        <w:jc w:val="center"/>
      </w:pPr>
      <w:r>
        <w:rPr>
          <w:noProof/>
          <w:lang w:eastAsia="tr-TR"/>
        </w:rPr>
        <w:drawing>
          <wp:inline distT="0" distB="0" distL="0" distR="0" wp14:anchorId="152EB403" wp14:editId="62C38C1A">
            <wp:extent cx="4333240" cy="2476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3240" cy="2476500"/>
                    </a:xfrm>
                    <a:prstGeom prst="rect">
                      <a:avLst/>
                    </a:prstGeom>
                    <a:noFill/>
                  </pic:spPr>
                </pic:pic>
              </a:graphicData>
            </a:graphic>
          </wp:inline>
        </w:drawing>
      </w:r>
    </w:p>
    <w:p w14:paraId="0E4664C0" w14:textId="77777777" w:rsidR="00761F12" w:rsidRDefault="00761F12" w:rsidP="00E63D11">
      <w:pPr>
        <w:jc w:val="center"/>
      </w:pPr>
    </w:p>
    <w:p w14:paraId="33895D46" w14:textId="3E4763D8" w:rsidR="002C3816" w:rsidRDefault="002C3816">
      <w:r>
        <w:br w:type="page"/>
      </w:r>
    </w:p>
    <w:p w14:paraId="760DBAD0" w14:textId="0E48E5D7" w:rsidR="00761F12" w:rsidRDefault="00683CBF" w:rsidP="00C07020">
      <w:pPr>
        <w:pStyle w:val="ListParagraph"/>
        <w:numPr>
          <w:ilvl w:val="0"/>
          <w:numId w:val="9"/>
        </w:numPr>
        <w:spacing w:after="120"/>
        <w:ind w:left="357" w:hanging="357"/>
      </w:pPr>
      <w:r>
        <w:rPr>
          <w:noProof/>
          <w:lang w:eastAsia="tr-TR"/>
        </w:rPr>
        <w:lastRenderedPageBreak/>
        <mc:AlternateContent>
          <mc:Choice Requires="wps">
            <w:drawing>
              <wp:anchor distT="0" distB="0" distL="114300" distR="114300" simplePos="0" relativeHeight="251661312" behindDoc="1" locked="0" layoutInCell="1" allowOverlap="1" wp14:anchorId="0519B3A4" wp14:editId="02E2BA4F">
                <wp:simplePos x="0" y="0"/>
                <wp:positionH relativeFrom="column">
                  <wp:posOffset>-85725</wp:posOffset>
                </wp:positionH>
                <wp:positionV relativeFrom="paragraph">
                  <wp:posOffset>-54666</wp:posOffset>
                </wp:positionV>
                <wp:extent cx="285115" cy="292100"/>
                <wp:effectExtent l="0" t="0" r="19685" b="12700"/>
                <wp:wrapNone/>
                <wp:docPr id="18443" name="Flowchart: Connector 18443"/>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C5AF80" id="Flowchart: Connector 18443" o:spid="_x0000_s1026" type="#_x0000_t120" style="position:absolute;margin-left:-6.75pt;margin-top:-4.3pt;width:22.45pt;height:23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" fillcolor="#9cc2e5 [1940]" strokecolor="#9cc2e5 [1940]" strokeweight="1pt">
                <v:stroke joinstyle="miter"/>
              </v:shape>
            </w:pict>
          </mc:Fallback>
        </mc:AlternateContent>
      </w:r>
      <w:r w:rsidR="00761F12" w:rsidRPr="0094502D">
        <w:t>Kur butonuna tıklayarak kurulum</w:t>
      </w:r>
      <w:r>
        <w:t>u başlatınız</w:t>
      </w:r>
      <w:r w:rsidR="00761F12">
        <w:t>.</w:t>
      </w:r>
    </w:p>
    <w:p w14:paraId="1C010E57" w14:textId="27CA1C03" w:rsidR="00761F12" w:rsidRDefault="00E77EF9" w:rsidP="00761F12">
      <w:pPr>
        <w:jc w:val="center"/>
      </w:pPr>
      <w:r>
        <w:rPr>
          <w:noProof/>
          <w:lang w:eastAsia="tr-TR"/>
        </w:rPr>
        <mc:AlternateContent>
          <mc:Choice Requires="wps">
            <w:drawing>
              <wp:anchor distT="0" distB="0" distL="114300" distR="114300" simplePos="0" relativeHeight="251663360" behindDoc="1" locked="0" layoutInCell="1" allowOverlap="1" wp14:anchorId="2E749DE4" wp14:editId="4F121BA6">
                <wp:simplePos x="0" y="0"/>
                <wp:positionH relativeFrom="column">
                  <wp:posOffset>-86157</wp:posOffset>
                </wp:positionH>
                <wp:positionV relativeFrom="paragraph">
                  <wp:posOffset>2279220</wp:posOffset>
                </wp:positionV>
                <wp:extent cx="285115" cy="292100"/>
                <wp:effectExtent l="0" t="0" r="19685" b="12700"/>
                <wp:wrapNone/>
                <wp:docPr id="18445" name="Flowchart: Connector 18445"/>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FE5B94" id="Flowchart: Connector 18445" o:spid="_x0000_s1026" type="#_x0000_t120" style="position:absolute;margin-left:-6.8pt;margin-top:179.45pt;width:22.45pt;height:23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" fillcolor="#9cc2e5 [1940]" strokecolor="#9cc2e5 [1940]" strokeweight="1pt">
                <v:stroke joinstyle="miter"/>
              </v:shape>
            </w:pict>
          </mc:Fallback>
        </mc:AlternateContent>
      </w:r>
      <w:r w:rsidR="00761F12">
        <w:rPr>
          <w:noProof/>
          <w:lang w:eastAsia="tr-TR"/>
        </w:rPr>
        <mc:AlternateContent>
          <mc:Choice Requires="wpg">
            <w:drawing>
              <wp:inline distT="0" distB="0" distL="0" distR="0" wp14:anchorId="162741BE" wp14:editId="04BB9CEE">
                <wp:extent cx="3600000" cy="2244534"/>
                <wp:effectExtent l="0" t="0" r="635" b="3810"/>
                <wp:docPr id="18368" name="Group 18368"/>
                <wp:cNvGraphicFramePr/>
                <a:graphic xmlns:a="http://schemas.openxmlformats.org/drawingml/2006/main">
                  <a:graphicData uri="http://schemas.microsoft.com/office/word/2010/wordprocessingGroup">
                    <wpg:wgp>
                      <wpg:cNvGrpSpPr/>
                      <wpg:grpSpPr>
                        <a:xfrm>
                          <a:off x="0" y="0"/>
                          <a:ext cx="3600000" cy="2244534"/>
                          <a:chOff x="0" y="0"/>
                          <a:chExt cx="3600000" cy="2244534"/>
                        </a:xfrm>
                      </wpg:grpSpPr>
                      <pic:pic xmlns:pic="http://schemas.openxmlformats.org/drawingml/2006/picture">
                        <pic:nvPicPr>
                          <pic:cNvPr id="42" name="Picture 42" descr="C:\Users\sebnem.eraslan\Desktop\image.png"/>
                          <pic:cNvPicPr preferRelativeResize="0">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2244534"/>
                          </a:xfrm>
                          <a:prstGeom prst="rect">
                            <a:avLst/>
                          </a:prstGeom>
                          <a:noFill/>
                          <a:ln>
                            <a:noFill/>
                          </a:ln>
                        </pic:spPr>
                      </pic:pic>
                      <wps:wsp>
                        <wps:cNvPr id="43" name="Rectangle 43"/>
                        <wps:cNvSpPr/>
                        <wps:spPr>
                          <a:xfrm>
                            <a:off x="2296734" y="1903705"/>
                            <a:ext cx="603019" cy="23069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5110EC" id="Group 18368" o:spid="_x0000_s1026" style="width:283.45pt;height:176.75pt;mso-position-horizontal-relative:char;mso-position-vertical-relative:line" coordsize="36000,22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7" type="#_x0000_t75" style="position:absolute;width:36000;height:224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">
                  <v:imagedata r:id="rId14" o:title="image"/>
                  <v:path arrowok="t"/>
                </v:shape>
                <v:rect id="Rectangle 43" o:spid="_x0000_s1028" style="position:absolute;left:22967;top:19037;width:6030;height:2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" filled="f" strokecolor="red" strokeweight="2pt"/>
                <w10:anchorlock/>
              </v:group>
            </w:pict>
          </mc:Fallback>
        </mc:AlternateContent>
      </w:r>
    </w:p>
    <w:p w14:paraId="79089622" w14:textId="4798905E" w:rsidR="00761F12" w:rsidRDefault="00A05EA2" w:rsidP="00C07020">
      <w:pPr>
        <w:pStyle w:val="ListParagraph"/>
        <w:numPr>
          <w:ilvl w:val="0"/>
          <w:numId w:val="9"/>
        </w:numPr>
        <w:spacing w:after="120"/>
        <w:ind w:left="357" w:hanging="357"/>
      </w:pPr>
      <w:r>
        <w:t>Eğer sisteminizde UAC aktif ise sistem yöneticisi bilgilerini sağlayarak, yöneticiyseniz onay vererek kuruluma devam ediniz.</w:t>
      </w:r>
    </w:p>
    <w:p w14:paraId="3CCF73DD" w14:textId="2C2976DA" w:rsidR="00761F12" w:rsidRDefault="00E77EF9" w:rsidP="00683CBF">
      <w:pPr>
        <w:jc w:val="center"/>
      </w:pPr>
      <w:r>
        <w:rPr>
          <w:noProof/>
          <w:lang w:eastAsia="tr-TR"/>
        </w:rPr>
        <mc:AlternateContent>
          <mc:Choice Requires="wps">
            <w:drawing>
              <wp:anchor distT="0" distB="0" distL="114300" distR="114300" simplePos="0" relativeHeight="251665408" behindDoc="1" locked="0" layoutInCell="1" allowOverlap="1" wp14:anchorId="59679FB9" wp14:editId="2C8016FA">
                <wp:simplePos x="0" y="0"/>
                <wp:positionH relativeFrom="column">
                  <wp:posOffset>-85521</wp:posOffset>
                </wp:positionH>
                <wp:positionV relativeFrom="paragraph">
                  <wp:posOffset>2176219</wp:posOffset>
                </wp:positionV>
                <wp:extent cx="285115" cy="292100"/>
                <wp:effectExtent l="0" t="0" r="19685" b="12700"/>
                <wp:wrapNone/>
                <wp:docPr id="18446" name="Flowchart: Connector 18446"/>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EB3110" id="Flowchart: Connector 18446" o:spid="_x0000_s1026" type="#_x0000_t120" style="position:absolute;margin-left:-6.75pt;margin-top:171.35pt;width:22.45pt;height:23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" fillcolor="#9cc2e5 [1940]" strokecolor="#9cc2e5 [1940]" strokeweight="1pt">
                <v:stroke joinstyle="miter"/>
              </v:shape>
            </w:pict>
          </mc:Fallback>
        </mc:AlternateContent>
      </w:r>
      <w:r w:rsidR="00683CBF" w:rsidRPr="002F6D40">
        <w:rPr>
          <w:noProof/>
          <w:lang w:eastAsia="tr-TR"/>
        </w:rPr>
        <w:drawing>
          <wp:inline distT="0" distB="0" distL="0" distR="0" wp14:anchorId="3423BECC" wp14:editId="48FE375B">
            <wp:extent cx="3600000" cy="2142000"/>
            <wp:effectExtent l="0" t="0" r="635" b="0"/>
            <wp:docPr id="18371" name="Picture 18371" descr="C:\Users\sebnem.eraslan\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bnem.eraslan\Desktop\image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2142000"/>
                    </a:xfrm>
                    <a:prstGeom prst="rect">
                      <a:avLst/>
                    </a:prstGeom>
                    <a:noFill/>
                    <a:ln>
                      <a:noFill/>
                    </a:ln>
                  </pic:spPr>
                </pic:pic>
              </a:graphicData>
            </a:graphic>
          </wp:inline>
        </w:drawing>
      </w:r>
    </w:p>
    <w:p w14:paraId="62BA7AAE" w14:textId="2E77273F" w:rsidR="00467051" w:rsidRDefault="00467051" w:rsidP="00C07020">
      <w:pPr>
        <w:pStyle w:val="ListParagraph"/>
        <w:numPr>
          <w:ilvl w:val="0"/>
          <w:numId w:val="9"/>
        </w:numPr>
        <w:spacing w:after="120"/>
        <w:ind w:left="357" w:hanging="357"/>
      </w:pPr>
      <w:r>
        <w:t>Kurulumun tamamlanmasını bekleyiniz.</w:t>
      </w:r>
    </w:p>
    <w:p w14:paraId="00CE7BFD" w14:textId="360E7819" w:rsidR="00467051" w:rsidRDefault="00467051" w:rsidP="00E77EF9">
      <w:pPr>
        <w:jc w:val="center"/>
      </w:pPr>
      <w:r>
        <w:rPr>
          <w:rFonts w:cstheme="minorHAnsi"/>
          <w:noProof/>
          <w:lang w:eastAsia="tr-TR"/>
        </w:rPr>
        <w:drawing>
          <wp:inline distT="0" distB="0" distL="0" distR="0" wp14:anchorId="52C97D7E" wp14:editId="5B9E8349">
            <wp:extent cx="3600000" cy="2196000"/>
            <wp:effectExtent l="0" t="0" r="635" b="0"/>
            <wp:docPr id="7" name="Picture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0000" cy="2196000"/>
                    </a:xfrm>
                    <a:prstGeom prst="rect">
                      <a:avLst/>
                    </a:prstGeom>
                    <a:noFill/>
                    <a:ln>
                      <a:noFill/>
                    </a:ln>
                  </pic:spPr>
                </pic:pic>
              </a:graphicData>
            </a:graphic>
          </wp:inline>
        </w:drawing>
      </w:r>
    </w:p>
    <w:p w14:paraId="6CFDB855" w14:textId="77777777" w:rsidR="00E77EF9" w:rsidRDefault="00467051" w:rsidP="00467051">
      <w:r w:rsidRPr="00467051">
        <w:t>Uygulama kullanıma hazır olduğunda “Kurulum Başarıyla Tamamlandı” bilgisi verilir, uygulama kısa yolu otomatik olarak masaüstünüzde oluşturulacaktır.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BC7B74" w14:paraId="387DF0D1" w14:textId="77777777" w:rsidTr="00665E17">
        <w:trPr>
          <w:trHeight w:val="428"/>
          <w:jc w:val="center"/>
        </w:trPr>
        <w:tc>
          <w:tcPr>
            <w:tcW w:w="704" w:type="dxa"/>
            <w:vAlign w:val="center"/>
          </w:tcPr>
          <w:p w14:paraId="22D72CAC" w14:textId="77777777" w:rsidR="00BC7B74" w:rsidRDefault="00BC7B74" w:rsidP="00665E17">
            <w:pPr>
              <w:jc w:val="center"/>
            </w:pPr>
            <w:r>
              <w:rPr>
                <w:noProof/>
                <w:lang w:eastAsia="tr-TR"/>
              </w:rPr>
              <w:drawing>
                <wp:inline distT="0" distB="0" distL="0" distR="0" wp14:anchorId="528C4DAD" wp14:editId="6B8CD830">
                  <wp:extent cx="261257" cy="238946"/>
                  <wp:effectExtent l="0" t="0" r="5715" b="8890"/>
                  <wp:docPr id="18541" name="Picture 1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 name="kisspng-warning-sign-computer-icons-clip-art-warning-icon-5b31bd67d045a8.817647261529986407853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755" cy="252206"/>
                          </a:xfrm>
                          <a:prstGeom prst="rect">
                            <a:avLst/>
                          </a:prstGeom>
                        </pic:spPr>
                      </pic:pic>
                    </a:graphicData>
                  </a:graphic>
                </wp:inline>
              </w:drawing>
            </w:r>
          </w:p>
        </w:tc>
        <w:tc>
          <w:tcPr>
            <w:tcW w:w="8358" w:type="dxa"/>
            <w:vAlign w:val="center"/>
          </w:tcPr>
          <w:p w14:paraId="33D97583" w14:textId="6ABF22D1" w:rsidR="00BC7B74" w:rsidRPr="00BC7B74" w:rsidRDefault="00BC7B74" w:rsidP="00BC7B74">
            <w:pPr>
              <w:rPr>
                <w:b/>
                <w:sz w:val="18"/>
                <w:szCs w:val="18"/>
              </w:rPr>
            </w:pPr>
            <w:r w:rsidRPr="00BC7B74">
              <w:rPr>
                <w:b/>
                <w:sz w:val="18"/>
                <w:szCs w:val="18"/>
              </w:rPr>
              <w:t>Kryptos cihazınızı bilgisayara taktığınızda uygulamanın otomatik açılmasını istiyorsanız kurulum sonunda “Yeniden Başlat” seçeneği ile bilgisayarınızı yeniden başlatmalısınız!</w:t>
            </w:r>
          </w:p>
        </w:tc>
      </w:tr>
    </w:tbl>
    <w:p w14:paraId="26035BA0" w14:textId="40B4A3D3" w:rsidR="00E77EF9" w:rsidRDefault="00E77EF9" w:rsidP="00467051">
      <w:r>
        <w:br w:type="page"/>
      </w:r>
    </w:p>
    <w:bookmarkStart w:id="12" w:name="_Toc53568046"/>
    <w:bookmarkStart w:id="13" w:name="_Toc68212235"/>
    <w:p w14:paraId="552D8CA3" w14:textId="5FE322E5" w:rsidR="00905429" w:rsidRDefault="00EA5FDA" w:rsidP="005A4B1B">
      <w:pPr>
        <w:pStyle w:val="Heading2"/>
      </w:pPr>
      <w:r>
        <w:rPr>
          <w:noProof/>
          <w:lang w:eastAsia="tr-TR"/>
        </w:rPr>
        <w:lastRenderedPageBreak/>
        <mc:AlternateContent>
          <mc:Choice Requires="wps">
            <w:drawing>
              <wp:anchor distT="0" distB="0" distL="114300" distR="114300" simplePos="0" relativeHeight="251667456" behindDoc="1" locked="0" layoutInCell="1" allowOverlap="1" wp14:anchorId="18F33359" wp14:editId="6B1F7091">
                <wp:simplePos x="0" y="0"/>
                <wp:positionH relativeFrom="column">
                  <wp:posOffset>-92393</wp:posOffset>
                </wp:positionH>
                <wp:positionV relativeFrom="paragraph">
                  <wp:posOffset>266700</wp:posOffset>
                </wp:positionV>
                <wp:extent cx="285115" cy="292100"/>
                <wp:effectExtent l="0" t="0" r="19685" b="12700"/>
                <wp:wrapNone/>
                <wp:docPr id="18449" name="Flowchart: Connector 18449"/>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FD0166" id="Flowchart: Connector 18449" o:spid="_x0000_s1026" type="#_x0000_t120" style="position:absolute;margin-left:-7.3pt;margin-top:21pt;width:22.45pt;height:23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" fillcolor="#9cc2e5 [1940]" strokecolor="#9cc2e5 [1940]" strokeweight="1pt">
                <v:stroke joinstyle="miter"/>
              </v:shape>
            </w:pict>
          </mc:Fallback>
        </mc:AlternateContent>
      </w:r>
      <w:r w:rsidR="00905429">
        <w:t xml:space="preserve">Hesap </w:t>
      </w:r>
      <w:r w:rsidR="00905429" w:rsidRPr="005A4B1B">
        <w:t>Oluşturma</w:t>
      </w:r>
      <w:bookmarkEnd w:id="12"/>
      <w:bookmarkEnd w:id="13"/>
    </w:p>
    <w:p w14:paraId="0D7AE277" w14:textId="77777777" w:rsidR="001D31D3" w:rsidRPr="001D31D3" w:rsidRDefault="00DC02FA" w:rsidP="00C07020">
      <w:pPr>
        <w:pStyle w:val="ListParagraph"/>
        <w:numPr>
          <w:ilvl w:val="0"/>
          <w:numId w:val="10"/>
        </w:numPr>
        <w:spacing w:after="120"/>
        <w:ind w:left="357" w:hanging="357"/>
      </w:pPr>
      <w:r>
        <w:rPr>
          <w:rFonts w:cstheme="minorHAnsi"/>
        </w:rPr>
        <w:t xml:space="preserve">Uygulamayı, masaüstü veya Başlat menüsündeki </w:t>
      </w:r>
      <w:proofErr w:type="spellStart"/>
      <w:r>
        <w:rPr>
          <w:rFonts w:cstheme="minorHAnsi"/>
        </w:rPr>
        <w:t>kısayolunu</w:t>
      </w:r>
      <w:proofErr w:type="spellEnd"/>
      <w:r>
        <w:rPr>
          <w:rFonts w:cstheme="minorHAnsi"/>
        </w:rPr>
        <w:t xml:space="preserve"> kullanarak başlatın.</w:t>
      </w:r>
      <w:r w:rsidR="00665124">
        <w:rPr>
          <w:rFonts w:cstheme="minorHAnsi"/>
        </w:rPr>
        <w:t xml:space="preserve"> Eğer fiziki </w:t>
      </w:r>
      <w:proofErr w:type="spellStart"/>
      <w:r w:rsidR="00665124">
        <w:rPr>
          <w:rFonts w:cstheme="minorHAnsi"/>
        </w:rPr>
        <w:t>token</w:t>
      </w:r>
      <w:proofErr w:type="spellEnd"/>
      <w:r w:rsidR="00665124">
        <w:rPr>
          <w:rFonts w:cstheme="minorHAnsi"/>
        </w:rPr>
        <w:t xml:space="preserve"> kullanarak hesap oluşturacaksanız, </w:t>
      </w:r>
      <w:proofErr w:type="spellStart"/>
      <w:r w:rsidR="00665124">
        <w:rPr>
          <w:rFonts w:cstheme="minorHAnsi"/>
        </w:rPr>
        <w:t>token’ı</w:t>
      </w:r>
      <w:proofErr w:type="spellEnd"/>
      <w:r w:rsidR="00665124">
        <w:rPr>
          <w:rFonts w:cstheme="minorHAnsi"/>
        </w:rPr>
        <w:t xml:space="preserve"> bilgisayara taktığınızda uygulama çalışacak ve cihazınızı tanımlamaya başlayacaktır</w:t>
      </w:r>
      <w:r w:rsidR="001D31D3">
        <w:rPr>
          <w:rFonts w:cstheme="minorHAnsi"/>
        </w:rPr>
        <w:t>.</w:t>
      </w:r>
    </w:p>
    <w:p w14:paraId="41A8F487" w14:textId="1125AFC2" w:rsidR="00EA5FDA" w:rsidRPr="00EA5FDA" w:rsidRDefault="00665124" w:rsidP="004E1752">
      <w:pPr>
        <w:pStyle w:val="ListParagraph"/>
        <w:spacing w:after="120"/>
        <w:ind w:left="357" w:firstLine="0"/>
      </w:pPr>
      <w:r>
        <w:rPr>
          <w:rFonts w:cstheme="minorHAnsi"/>
        </w:rPr>
        <w:t>DİKKAT: Otomatik tanıma için kurulum sonrası yeniden başlatmanız gerekli!</w:t>
      </w:r>
    </w:p>
    <w:p w14:paraId="74467255" w14:textId="333EB23E" w:rsidR="00EA5FDA" w:rsidRDefault="00665124" w:rsidP="00EA5FDA">
      <w:pPr>
        <w:jc w:val="center"/>
      </w:pPr>
      <w:r>
        <w:rPr>
          <w:rFonts w:cstheme="minorHAnsi"/>
          <w:noProof/>
          <w:sz w:val="22"/>
          <w:lang w:eastAsia="tr-TR"/>
        </w:rPr>
        <w:drawing>
          <wp:inline distT="0" distB="0" distL="0" distR="0" wp14:anchorId="739C83C0" wp14:editId="567740B4">
            <wp:extent cx="3322620" cy="1054800"/>
            <wp:effectExtent l="0" t="0" r="0" b="0"/>
            <wp:docPr id="18542" name="Picture 1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322620" cy="1054800"/>
                    </a:xfrm>
                    <a:prstGeom prst="rect">
                      <a:avLst/>
                    </a:prstGeom>
                    <a:noFill/>
                    <a:ln>
                      <a:noFill/>
                    </a:ln>
                  </pic:spPr>
                </pic:pic>
              </a:graphicData>
            </a:graphic>
          </wp:inline>
        </w:drawing>
      </w:r>
    </w:p>
    <w:p w14:paraId="531C9AF5" w14:textId="0380C8E5" w:rsidR="00EA5FDA" w:rsidRDefault="00EA5FDA" w:rsidP="00EA5FDA">
      <w:pPr>
        <w:jc w:val="center"/>
      </w:pPr>
      <w:r>
        <w:rPr>
          <w:noProof/>
          <w:lang w:eastAsia="tr-TR"/>
        </w:rPr>
        <mc:AlternateContent>
          <mc:Choice Requires="wps">
            <w:drawing>
              <wp:anchor distT="0" distB="0" distL="114300" distR="114300" simplePos="0" relativeHeight="251669504" behindDoc="1" locked="0" layoutInCell="1" allowOverlap="1" wp14:anchorId="52AEB9A8" wp14:editId="7DD2E1FC">
                <wp:simplePos x="0" y="0"/>
                <wp:positionH relativeFrom="column">
                  <wp:posOffset>-85836</wp:posOffset>
                </wp:positionH>
                <wp:positionV relativeFrom="paragraph">
                  <wp:posOffset>168268</wp:posOffset>
                </wp:positionV>
                <wp:extent cx="285115" cy="292100"/>
                <wp:effectExtent l="0" t="0" r="19685" b="12700"/>
                <wp:wrapNone/>
                <wp:docPr id="18451" name="Flowchart: Connector 18451"/>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F749C0" id="Flowchart: Connector 18451" o:spid="_x0000_s1026" type="#_x0000_t120" style="position:absolute;margin-left:-6.75pt;margin-top:13.25pt;width:22.45pt;height:23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" fillcolor="#9cc2e5 [1940]" strokecolor="#9cc2e5 [1940]" strokeweight="1pt">
                <v:stroke joinstyle="miter"/>
              </v:shape>
            </w:pict>
          </mc:Fallback>
        </mc:AlternateContent>
      </w:r>
    </w:p>
    <w:p w14:paraId="4DAB051F" w14:textId="47AF20B9" w:rsidR="00EA5FDA" w:rsidRPr="005A4B1B" w:rsidRDefault="004E1752" w:rsidP="00C07020">
      <w:pPr>
        <w:pStyle w:val="ListParagraph"/>
        <w:numPr>
          <w:ilvl w:val="0"/>
          <w:numId w:val="10"/>
        </w:numPr>
        <w:spacing w:after="120"/>
        <w:ind w:left="357" w:hanging="357"/>
      </w:pPr>
      <w:r>
        <w:rPr>
          <w:rFonts w:cstheme="minorHAnsi"/>
        </w:rPr>
        <w:t>Giriş</w:t>
      </w:r>
      <w:r w:rsidR="00EA5FDA" w:rsidRPr="009E0285">
        <w:rPr>
          <w:rFonts w:cstheme="minorHAnsi"/>
        </w:rPr>
        <w:t xml:space="preserve"> ekranında “Hesap Oluşturun” butonuna tıkla</w:t>
      </w:r>
      <w:r w:rsidR="00EA5FDA">
        <w:rPr>
          <w:rFonts w:cstheme="minorHAnsi"/>
        </w:rPr>
        <w:t>yınız.</w:t>
      </w:r>
    </w:p>
    <w:p w14:paraId="227BA979" w14:textId="6727C140" w:rsidR="005A4B1B" w:rsidRDefault="004E0341" w:rsidP="005A4B1B">
      <w:pPr>
        <w:jc w:val="center"/>
      </w:pPr>
      <w:r>
        <w:rPr>
          <w:noProof/>
          <w:lang w:eastAsia="tr-TR"/>
        </w:rPr>
        <mc:AlternateContent>
          <mc:Choice Requires="wps">
            <w:drawing>
              <wp:anchor distT="0" distB="0" distL="114300" distR="114300" simplePos="0" relativeHeight="251671552" behindDoc="1" locked="0" layoutInCell="1" allowOverlap="1" wp14:anchorId="52846A68" wp14:editId="1E347B6F">
                <wp:simplePos x="0" y="0"/>
                <wp:positionH relativeFrom="column">
                  <wp:posOffset>-94513</wp:posOffset>
                </wp:positionH>
                <wp:positionV relativeFrom="paragraph">
                  <wp:posOffset>2237105</wp:posOffset>
                </wp:positionV>
                <wp:extent cx="285115" cy="292100"/>
                <wp:effectExtent l="0" t="0" r="19685" b="12700"/>
                <wp:wrapNone/>
                <wp:docPr id="18453" name="Flowchart: Connector 18453"/>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C3362" id="Flowchart: Connector 18453" o:spid="_x0000_s1026" type="#_x0000_t120" style="position:absolute;margin-left:-7.45pt;margin-top:176.15pt;width:22.45pt;height:2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" fillcolor="#9cc2e5 [1940]" strokecolor="#9cc2e5 [1940]" strokeweight="1pt">
                <v:stroke joinstyle="miter"/>
              </v:shape>
            </w:pict>
          </mc:Fallback>
        </mc:AlternateContent>
      </w:r>
      <w:r w:rsidR="00643DAA">
        <w:rPr>
          <w:noProof/>
          <w:lang w:eastAsia="tr-TR"/>
        </w:rPr>
        <mc:AlternateContent>
          <mc:Choice Requires="wpg">
            <w:drawing>
              <wp:inline distT="0" distB="0" distL="0" distR="0" wp14:anchorId="023FBA3D" wp14:editId="368DBA15">
                <wp:extent cx="3600000" cy="1882800"/>
                <wp:effectExtent l="0" t="0" r="635" b="0"/>
                <wp:docPr id="32" name="Group 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00000" cy="1866958"/>
                          <a:chOff x="0" y="7922"/>
                          <a:chExt cx="3600000" cy="1867022"/>
                        </a:xfrm>
                      </wpg:grpSpPr>
                      <pic:pic xmlns:pic="http://schemas.openxmlformats.org/drawingml/2006/picture">
                        <pic:nvPicPr>
                          <pic:cNvPr id="62" name="Picture 62"/>
                          <pic:cNvPicPr preferRelativeResize="0">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7922"/>
                            <a:ext cx="3600000" cy="1867022"/>
                          </a:xfrm>
                          <a:prstGeom prst="rect">
                            <a:avLst/>
                          </a:prstGeom>
                          <a:noFill/>
                          <a:ln>
                            <a:noFill/>
                          </a:ln>
                        </pic:spPr>
                      </pic:pic>
                      <wps:wsp>
                        <wps:cNvPr id="18395" name="Rectangle 18395"/>
                        <wps:cNvSpPr/>
                        <wps:spPr>
                          <a:xfrm>
                            <a:off x="2409772" y="1236723"/>
                            <a:ext cx="1000996" cy="227439"/>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BA3B20" id="Group 32" o:spid="_x0000_s1026" style="width:283.45pt;height:148.25pt;mso-position-horizontal-relative:char;mso-position-vertical-relative:line" coordorigin=",79" coordsize="36000,1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&#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 o:spid="_x0000_s1027" type="#_x0000_t75" style="position:absolute;top:79;width:36000;height:186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">
                  <v:imagedata r:id="rId20" o:title=""/>
                  <v:path arrowok="t"/>
                </v:shape>
                <v:rect id="Rectangle 18395" o:spid="_x0000_s1028" style="position:absolute;left:24097;top:12367;width:10010;height:2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" filled="f" strokecolor="red" strokeweight="2pt"/>
                <w10:anchorlock/>
              </v:group>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5A4B1B" w14:paraId="12FF0E65" w14:textId="77777777" w:rsidTr="005A4B1B">
        <w:trPr>
          <w:trHeight w:val="428"/>
          <w:jc w:val="center"/>
        </w:trPr>
        <w:tc>
          <w:tcPr>
            <w:tcW w:w="704" w:type="dxa"/>
            <w:vAlign w:val="center"/>
          </w:tcPr>
          <w:p w14:paraId="2B9D9C91" w14:textId="093CBDE9" w:rsidR="005A4B1B" w:rsidRDefault="005A4B1B" w:rsidP="005A4B1B">
            <w:pPr>
              <w:jc w:val="center"/>
            </w:pPr>
            <w:r>
              <w:rPr>
                <w:noProof/>
                <w:lang w:eastAsia="tr-TR"/>
              </w:rPr>
              <w:drawing>
                <wp:inline distT="0" distB="0" distL="0" distR="0" wp14:anchorId="5903FEF8" wp14:editId="09D40564">
                  <wp:extent cx="261257" cy="238946"/>
                  <wp:effectExtent l="0" t="0" r="5715" b="8890"/>
                  <wp:docPr id="18452" name="Picture 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 name="kisspng-warning-sign-computer-icons-clip-art-warning-icon-5b31bd67d045a8.817647261529986407853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755" cy="252206"/>
                          </a:xfrm>
                          <a:prstGeom prst="rect">
                            <a:avLst/>
                          </a:prstGeom>
                        </pic:spPr>
                      </pic:pic>
                    </a:graphicData>
                  </a:graphic>
                </wp:inline>
              </w:drawing>
            </w:r>
          </w:p>
        </w:tc>
        <w:tc>
          <w:tcPr>
            <w:tcW w:w="8358" w:type="dxa"/>
            <w:vAlign w:val="center"/>
          </w:tcPr>
          <w:p w14:paraId="588C21F1" w14:textId="610A16EF" w:rsidR="005A4B1B" w:rsidRPr="00C80A1A" w:rsidRDefault="00F571AB" w:rsidP="00F571AB">
            <w:pPr>
              <w:rPr>
                <w:sz w:val="22"/>
              </w:rPr>
            </w:pPr>
            <w:r w:rsidRPr="00C80A1A">
              <w:rPr>
                <w:rFonts w:cstheme="minorHAnsi"/>
                <w:i/>
                <w:sz w:val="22"/>
              </w:rPr>
              <w:t>Kryptos cihazı bilgisayara bağlı olmal</w:t>
            </w:r>
            <w:r>
              <w:rPr>
                <w:rFonts w:cstheme="minorHAnsi"/>
                <w:i/>
                <w:sz w:val="22"/>
              </w:rPr>
              <w:t>ı veya yazılım tabanlı cihaz kullanmalısınız.</w:t>
            </w:r>
          </w:p>
        </w:tc>
      </w:tr>
    </w:tbl>
    <w:p w14:paraId="098F29A4" w14:textId="69E84BC8" w:rsidR="00BA4193" w:rsidRPr="00BA4193" w:rsidRDefault="005A4B1B" w:rsidP="00BA4193">
      <w:pPr>
        <w:pStyle w:val="ListParagraph"/>
        <w:numPr>
          <w:ilvl w:val="0"/>
          <w:numId w:val="10"/>
        </w:numPr>
        <w:spacing w:after="120"/>
        <w:ind w:left="357" w:hanging="357"/>
      </w:pPr>
      <w:r w:rsidRPr="008F1421">
        <w:rPr>
          <w:rFonts w:cstheme="minorHAnsi"/>
        </w:rPr>
        <w:t>Kullanım şartları</w:t>
      </w:r>
      <w:r w:rsidR="00BA4193">
        <w:rPr>
          <w:rFonts w:cstheme="minorHAnsi"/>
        </w:rPr>
        <w:t xml:space="preserve">nı sonuna kadar okuduktan sonra, kabul ediyorsanız ilgili </w:t>
      </w:r>
      <w:r w:rsidR="006F132D">
        <w:rPr>
          <w:rFonts w:cstheme="minorHAnsi"/>
        </w:rPr>
        <w:t>kutucuğu</w:t>
      </w:r>
      <w:r w:rsidR="00BA4193">
        <w:rPr>
          <w:rFonts w:cstheme="minorHAnsi"/>
        </w:rPr>
        <w:t xml:space="preserve"> işaretleyip devam ediniz.</w:t>
      </w:r>
    </w:p>
    <w:p w14:paraId="7A9C0B12" w14:textId="645D5199" w:rsidR="004E0341" w:rsidRDefault="004E0341" w:rsidP="00BA4193">
      <w:pPr>
        <w:pStyle w:val="ListParagraph"/>
        <w:numPr>
          <w:ilvl w:val="0"/>
          <w:numId w:val="10"/>
        </w:numPr>
        <w:spacing w:after="120"/>
        <w:ind w:left="357" w:hanging="357"/>
        <w:jc w:val="center"/>
      </w:pPr>
      <w:r>
        <w:rPr>
          <w:noProof/>
          <w:lang w:eastAsia="tr-TR"/>
        </w:rPr>
        <mc:AlternateContent>
          <mc:Choice Requires="wpg">
            <w:drawing>
              <wp:inline distT="0" distB="0" distL="0" distR="0" wp14:anchorId="36543A1A" wp14:editId="25DF80F5">
                <wp:extent cx="3600000" cy="3485594"/>
                <wp:effectExtent l="0" t="0" r="635" b="635"/>
                <wp:docPr id="4" name="Group 4"/>
                <wp:cNvGraphicFramePr/>
                <a:graphic xmlns:a="http://schemas.openxmlformats.org/drawingml/2006/main">
                  <a:graphicData uri="http://schemas.microsoft.com/office/word/2010/wordprocessingGroup">
                    <wpg:wgp>
                      <wpg:cNvGrpSpPr/>
                      <wpg:grpSpPr>
                        <a:xfrm>
                          <a:off x="0" y="0"/>
                          <a:ext cx="3600000" cy="3485594"/>
                          <a:chOff x="0" y="0"/>
                          <a:chExt cx="4230891" cy="4041230"/>
                        </a:xfrm>
                      </wpg:grpSpPr>
                      <pic:pic xmlns:pic="http://schemas.openxmlformats.org/drawingml/2006/picture">
                        <pic:nvPicPr>
                          <pic:cNvPr id="2" name="Picture 2" descr="6"/>
                          <pic:cNvPicPr preferRelativeResize="0">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0891" cy="4041230"/>
                          </a:xfrm>
                          <a:prstGeom prst="rect">
                            <a:avLst/>
                          </a:prstGeom>
                          <a:noFill/>
                          <a:ln>
                            <a:noFill/>
                          </a:ln>
                        </pic:spPr>
                      </pic:pic>
                      <wps:wsp>
                        <wps:cNvPr id="3" name="Rectangle 3"/>
                        <wps:cNvSpPr/>
                        <wps:spPr>
                          <a:xfrm>
                            <a:off x="327804" y="3217652"/>
                            <a:ext cx="1915064" cy="267419"/>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9FC063" id="Group 4" o:spid="_x0000_s1026" style="width:283.45pt;height:274.45pt;mso-position-horizontal-relative:char;mso-position-vertical-relative:line" coordsize="42308,40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">
                <v:shape id="Picture 2" o:spid="_x0000_s1027" type="#_x0000_t75" alt="6" style="position:absolute;width:42308;height:404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">
                  <v:imagedata r:id="rId22" o:title="6"/>
                  <v:path arrowok="t"/>
                </v:shape>
                <v:rect id="Rectangle 3" o:spid="_x0000_s1028" style="position:absolute;left:3278;top:32176;width:19150;height:2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" filled="f" strokecolor="red" strokeweight="2pt"/>
                <w10:anchorlock/>
              </v:group>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4E0341" w14:paraId="638E53DA" w14:textId="77777777" w:rsidTr="00E10CA6">
        <w:trPr>
          <w:trHeight w:val="428"/>
          <w:jc w:val="center"/>
        </w:trPr>
        <w:tc>
          <w:tcPr>
            <w:tcW w:w="704" w:type="dxa"/>
            <w:vAlign w:val="center"/>
          </w:tcPr>
          <w:p w14:paraId="53049672" w14:textId="77777777" w:rsidR="004E0341" w:rsidRDefault="004E0341" w:rsidP="00E10CA6">
            <w:pPr>
              <w:jc w:val="center"/>
            </w:pPr>
            <w:r>
              <w:rPr>
                <w:noProof/>
                <w:lang w:eastAsia="tr-TR"/>
              </w:rPr>
              <w:lastRenderedPageBreak/>
              <w:drawing>
                <wp:inline distT="0" distB="0" distL="0" distR="0" wp14:anchorId="05642167" wp14:editId="0A62F041">
                  <wp:extent cx="280491" cy="256537"/>
                  <wp:effectExtent l="0" t="0" r="5715" b="0"/>
                  <wp:docPr id="18455" name="Picture 1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 name="kisspng-warning-sign-computer-icons-clip-art-warning-icon-5b31bd67d045a8.817647261529986407853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077" cy="268963"/>
                          </a:xfrm>
                          <a:prstGeom prst="rect">
                            <a:avLst/>
                          </a:prstGeom>
                        </pic:spPr>
                      </pic:pic>
                    </a:graphicData>
                  </a:graphic>
                </wp:inline>
              </w:drawing>
            </w:r>
          </w:p>
        </w:tc>
        <w:tc>
          <w:tcPr>
            <w:tcW w:w="8358" w:type="dxa"/>
            <w:vAlign w:val="center"/>
          </w:tcPr>
          <w:p w14:paraId="720C7917" w14:textId="24AD962C" w:rsidR="004E0341" w:rsidRDefault="004E0341" w:rsidP="004663BA">
            <w:r w:rsidRPr="00C80A1A">
              <w:rPr>
                <w:rFonts w:cstheme="minorHAnsi"/>
                <w:i/>
                <w:sz w:val="22"/>
              </w:rPr>
              <w:t>Eğer kurumsal</w:t>
            </w:r>
            <w:r w:rsidR="004663BA">
              <w:rPr>
                <w:rFonts w:cstheme="minorHAnsi"/>
                <w:i/>
                <w:sz w:val="22"/>
              </w:rPr>
              <w:t xml:space="preserve"> kullanıcımız iseniz, kurum yöneticilerinizin kurum e-posta adresinize kullanım hakkı tanımlaması gerekir.</w:t>
            </w:r>
          </w:p>
        </w:tc>
      </w:tr>
    </w:tbl>
    <w:p w14:paraId="2FAAC18E" w14:textId="2804CB6A" w:rsidR="00EA5FDA" w:rsidRDefault="00EA5FDA" w:rsidP="00EA5FDA"/>
    <w:p w14:paraId="505CFD8B" w14:textId="5EA0B968" w:rsidR="004E0341" w:rsidRDefault="004E0341" w:rsidP="00E62F81">
      <w:pPr>
        <w:pStyle w:val="ListParagraph"/>
        <w:numPr>
          <w:ilvl w:val="0"/>
          <w:numId w:val="37"/>
        </w:numPr>
      </w:pPr>
      <w:r>
        <w:rPr>
          <w:noProof/>
          <w:lang w:eastAsia="tr-TR"/>
        </w:rPr>
        <mc:AlternateContent>
          <mc:Choice Requires="wps">
            <w:drawing>
              <wp:anchor distT="0" distB="0" distL="114300" distR="114300" simplePos="0" relativeHeight="251673600" behindDoc="1" locked="0" layoutInCell="1" allowOverlap="1" wp14:anchorId="02301BDC" wp14:editId="10A79867">
                <wp:simplePos x="0" y="0"/>
                <wp:positionH relativeFrom="column">
                  <wp:posOffset>-80010</wp:posOffset>
                </wp:positionH>
                <wp:positionV relativeFrom="paragraph">
                  <wp:posOffset>-72023</wp:posOffset>
                </wp:positionV>
                <wp:extent cx="285115" cy="292100"/>
                <wp:effectExtent l="0" t="0" r="19685" b="12700"/>
                <wp:wrapNone/>
                <wp:docPr id="18456" name="Flowchart: Connector 18456"/>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B797" id="Flowchart: Connector 18456" o:spid="_x0000_s1026" type="#_x0000_t120" style="position:absolute;margin-left:-6.3pt;margin-top:-5.65pt;width:22.45pt;height:2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" fillcolor="#9cc2e5 [1940]" strokecolor="#9cc2e5 [1940]" strokeweight="1pt">
                <v:stroke joinstyle="miter"/>
              </v:shape>
            </w:pict>
          </mc:Fallback>
        </mc:AlternateContent>
      </w:r>
      <w:r w:rsidRPr="00A359FB">
        <w:t xml:space="preserve"> Kryptos sisteminde kayıtlı e-posta adresi</w:t>
      </w:r>
      <w:r>
        <w:t>ni</w:t>
      </w:r>
      <w:r w:rsidRPr="00A359FB">
        <w:t xml:space="preserve"> ilgili alana</w:t>
      </w:r>
      <w:r w:rsidR="00C9296A">
        <w:t xml:space="preserve"> girerek devam ediniz</w:t>
      </w:r>
      <w:r>
        <w:t>.</w:t>
      </w:r>
    </w:p>
    <w:p w14:paraId="5AFC5B80" w14:textId="312AE70D" w:rsidR="004E0341" w:rsidRDefault="004E0341" w:rsidP="004E0341">
      <w:pPr>
        <w:jc w:val="center"/>
      </w:pPr>
      <w:r>
        <w:rPr>
          <w:noProof/>
          <w:lang w:eastAsia="tr-TR"/>
        </w:rPr>
        <mc:AlternateContent>
          <mc:Choice Requires="wps">
            <w:drawing>
              <wp:anchor distT="0" distB="0" distL="114300" distR="114300" simplePos="0" relativeHeight="251675648" behindDoc="1" locked="0" layoutInCell="1" allowOverlap="1" wp14:anchorId="39673C2B" wp14:editId="088E5008">
                <wp:simplePos x="0" y="0"/>
                <wp:positionH relativeFrom="column">
                  <wp:posOffset>-77638</wp:posOffset>
                </wp:positionH>
                <wp:positionV relativeFrom="paragraph">
                  <wp:posOffset>3444815</wp:posOffset>
                </wp:positionV>
                <wp:extent cx="285115" cy="292100"/>
                <wp:effectExtent l="0" t="0" r="19685" b="12700"/>
                <wp:wrapNone/>
                <wp:docPr id="18457" name="Flowchart: Connector 18457"/>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EFBE5" id="Flowchart: Connector 18457" o:spid="_x0000_s1026" type="#_x0000_t120" style="position:absolute;margin-left:-6.1pt;margin-top:271.25pt;width:22.45pt;height:23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" fillcolor="#9cc2e5 [1940]" strokecolor="#9cc2e5 [1940]" strokeweight="1pt">
                <v:stroke joinstyle="miter"/>
              </v:shape>
            </w:pict>
          </mc:Fallback>
        </mc:AlternateContent>
      </w:r>
      <w:r w:rsidRPr="008F1421">
        <w:rPr>
          <w:rFonts w:cstheme="minorHAnsi"/>
          <w:noProof/>
          <w:sz w:val="22"/>
          <w:lang w:eastAsia="tr-TR"/>
        </w:rPr>
        <w:drawing>
          <wp:inline distT="0" distB="0" distL="0" distR="0" wp14:anchorId="3C6C3367" wp14:editId="56A1079D">
            <wp:extent cx="3600000" cy="3416400"/>
            <wp:effectExtent l="0" t="0" r="635" b="0"/>
            <wp:docPr id="46" name="Picture 46" descr="C:\Users\sebnem.eraslan\Desktop\Hesap Oluşturma Sihirbaz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ebnem.eraslan\Desktop\Hesap Oluşturma Sihirbazı.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3416400"/>
                    </a:xfrm>
                    <a:prstGeom prst="rect">
                      <a:avLst/>
                    </a:prstGeom>
                    <a:noFill/>
                    <a:ln>
                      <a:noFill/>
                    </a:ln>
                  </pic:spPr>
                </pic:pic>
              </a:graphicData>
            </a:graphic>
          </wp:inline>
        </w:drawing>
      </w:r>
    </w:p>
    <w:p w14:paraId="439FE442" w14:textId="35BB84DD" w:rsidR="004E0341" w:rsidRDefault="004E0341" w:rsidP="00E62F81">
      <w:pPr>
        <w:pStyle w:val="ListParagraph"/>
        <w:numPr>
          <w:ilvl w:val="0"/>
          <w:numId w:val="37"/>
        </w:numPr>
      </w:pPr>
      <w:r w:rsidRPr="00A359FB">
        <w:rPr>
          <w:rFonts w:cstheme="minorHAnsi"/>
        </w:rPr>
        <w:t>Girilen e-posta adresine gönderilen doğrulama kodu</w:t>
      </w:r>
      <w:r>
        <w:rPr>
          <w:rFonts w:cstheme="minorHAnsi"/>
        </w:rPr>
        <w:t>nu</w:t>
      </w:r>
      <w:r w:rsidRPr="00A359FB">
        <w:rPr>
          <w:rFonts w:cstheme="minorHAnsi"/>
        </w:rPr>
        <w:t xml:space="preserve"> ilgili</w:t>
      </w:r>
      <w:r>
        <w:rPr>
          <w:rFonts w:cstheme="minorHAnsi"/>
        </w:rPr>
        <w:t xml:space="preserve"> alana giriniz ve ilerleyiniz</w:t>
      </w:r>
      <w:r w:rsidRPr="00A359FB">
        <w:rPr>
          <w:rFonts w:cstheme="minorHAnsi"/>
        </w:rPr>
        <w:t xml:space="preserve">. </w:t>
      </w:r>
    </w:p>
    <w:p w14:paraId="1BC96CE6" w14:textId="4EA0EB01" w:rsidR="00AB013C" w:rsidRDefault="004E0341" w:rsidP="004E0341">
      <w:pPr>
        <w:jc w:val="center"/>
      </w:pPr>
      <w:r w:rsidRPr="008F1421">
        <w:rPr>
          <w:rFonts w:cstheme="minorHAnsi"/>
          <w:noProof/>
          <w:sz w:val="22"/>
          <w:lang w:eastAsia="tr-TR"/>
        </w:rPr>
        <w:drawing>
          <wp:inline distT="0" distB="0" distL="0" distR="0" wp14:anchorId="168F3EA9" wp14:editId="7AAE0186">
            <wp:extent cx="3600000" cy="3416400"/>
            <wp:effectExtent l="0" t="0" r="635" b="0"/>
            <wp:docPr id="47" name="Picture 47" descr="C:\Users\sebnem.eraslan\Desktop\E-posta Adresini Doğrul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ebnem.eraslan\Desktop\E-posta Adresini Doğrulam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3416400"/>
                    </a:xfrm>
                    <a:prstGeom prst="rect">
                      <a:avLst/>
                    </a:prstGeom>
                    <a:noFill/>
                    <a:ln>
                      <a:noFill/>
                    </a:ln>
                  </pic:spPr>
                </pic:pic>
              </a:graphicData>
            </a:graphic>
          </wp:inline>
        </w:drawing>
      </w:r>
    </w:p>
    <w:p w14:paraId="67B95292" w14:textId="1391D6B0" w:rsidR="00AB013C" w:rsidRDefault="00AB013C" w:rsidP="004E0341">
      <w:pPr>
        <w:jc w:val="center"/>
      </w:pPr>
      <w:r>
        <w:br w:type="page"/>
      </w:r>
    </w:p>
    <w:p w14:paraId="50F7B189" w14:textId="1B66E94B" w:rsidR="00AB013C" w:rsidRPr="00AB013C" w:rsidRDefault="00AB013C" w:rsidP="00E62F81">
      <w:pPr>
        <w:pStyle w:val="ListParagraph"/>
        <w:numPr>
          <w:ilvl w:val="0"/>
          <w:numId w:val="37"/>
        </w:numPr>
        <w:rPr>
          <w:rFonts w:cstheme="minorHAnsi"/>
        </w:rPr>
      </w:pPr>
      <w:r w:rsidRPr="00AB013C">
        <w:rPr>
          <w:noProof/>
          <w:sz w:val="18"/>
          <w:lang w:eastAsia="tr-TR"/>
        </w:rPr>
        <w:lastRenderedPageBreak/>
        <mc:AlternateContent>
          <mc:Choice Requires="wps">
            <w:drawing>
              <wp:anchor distT="0" distB="0" distL="114300" distR="114300" simplePos="0" relativeHeight="251677696" behindDoc="1" locked="0" layoutInCell="1" allowOverlap="1" wp14:anchorId="56257880" wp14:editId="007D7CAD">
                <wp:simplePos x="0" y="0"/>
                <wp:positionH relativeFrom="column">
                  <wp:posOffset>-68685</wp:posOffset>
                </wp:positionH>
                <wp:positionV relativeFrom="paragraph">
                  <wp:posOffset>-58447</wp:posOffset>
                </wp:positionV>
                <wp:extent cx="285115" cy="292100"/>
                <wp:effectExtent l="0" t="0" r="19685" b="12700"/>
                <wp:wrapNone/>
                <wp:docPr id="18458" name="Flowchart: Connector 18458"/>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D7CD0" id="Flowchart: Connector 18458" o:spid="_x0000_s1026" type="#_x0000_t120" style="position:absolute;margin-left:-5.4pt;margin-top:-4.6pt;width:22.45pt;height:23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" fillcolor="#9cc2e5 [1940]" strokecolor="#9cc2e5 [1940]" strokeweight="1pt">
                <v:stroke joinstyle="miter"/>
              </v:shape>
            </w:pict>
          </mc:Fallback>
        </mc:AlternateContent>
      </w:r>
      <w:r w:rsidRPr="00AB013C">
        <w:rPr>
          <w:rFonts w:cstheme="minorHAnsi"/>
        </w:rPr>
        <w:t xml:space="preserve">Hesap oluşturma işlemini tamamlamak için son adım yedekleme dosyasının oluşturulmasıdır. Yedekleme dosyasını oluşturmak için “Yedek dosyasını güvenli bir şekilde saklamaktan sorumlu olduğumu kabul ediyorum” </w:t>
      </w:r>
      <w:r w:rsidR="0096745D">
        <w:rPr>
          <w:rFonts w:cstheme="minorHAnsi"/>
        </w:rPr>
        <w:t>kutucuğunu</w:t>
      </w:r>
      <w:r w:rsidRPr="00AB013C">
        <w:rPr>
          <w:rFonts w:cstheme="minorHAnsi"/>
        </w:rPr>
        <w:t xml:space="preserve"> işaretledikten sonra “Bitir” butonuna basınız.</w:t>
      </w:r>
      <w:r w:rsidRPr="00AB013C">
        <w:rPr>
          <w:noProof/>
          <w:sz w:val="18"/>
          <w:lang w:eastAsia="tr-TR"/>
        </w:rPr>
        <w:t xml:space="preserve"> </w:t>
      </w:r>
    </w:p>
    <w:p w14:paraId="5EE186B5" w14:textId="043C717D" w:rsidR="00EA3D27" w:rsidRDefault="006A4938" w:rsidP="00AB013C">
      <w:pPr>
        <w:jc w:val="center"/>
      </w:pPr>
      <w:r>
        <w:rPr>
          <w:noProof/>
          <w:lang w:eastAsia="tr-TR"/>
        </w:rPr>
        <w:drawing>
          <wp:inline distT="0" distB="0" distL="0" distR="0" wp14:anchorId="64F70526" wp14:editId="6924AA39">
            <wp:extent cx="3600000" cy="3394800"/>
            <wp:effectExtent l="0" t="0" r="635" b="0"/>
            <wp:docPr id="18463" name="Picture 1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3394800"/>
                    </a:xfrm>
                    <a:prstGeom prst="rect">
                      <a:avLst/>
                    </a:prstGeom>
                    <a:noFill/>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6A4938" w14:paraId="5A93A4CB" w14:textId="77777777" w:rsidTr="00E10CA6">
        <w:trPr>
          <w:trHeight w:val="428"/>
          <w:jc w:val="center"/>
        </w:trPr>
        <w:tc>
          <w:tcPr>
            <w:tcW w:w="704" w:type="dxa"/>
            <w:vAlign w:val="center"/>
          </w:tcPr>
          <w:p w14:paraId="16C82AF6" w14:textId="4F9FB85F" w:rsidR="006A4938" w:rsidRDefault="006A4938" w:rsidP="00E10CA6">
            <w:pPr>
              <w:jc w:val="center"/>
            </w:pPr>
            <w:r>
              <w:rPr>
                <w:noProof/>
                <w:lang w:eastAsia="tr-TR"/>
              </w:rPr>
              <w:drawing>
                <wp:inline distT="0" distB="0" distL="0" distR="0" wp14:anchorId="6D25DCD8" wp14:editId="3EA34172">
                  <wp:extent cx="280491" cy="256537"/>
                  <wp:effectExtent l="0" t="0" r="5715" b="0"/>
                  <wp:docPr id="18464" name="Picture 1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 name="kisspng-warning-sign-computer-icons-clip-art-warning-icon-5b31bd67d045a8.817647261529986407853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077" cy="268963"/>
                          </a:xfrm>
                          <a:prstGeom prst="rect">
                            <a:avLst/>
                          </a:prstGeom>
                        </pic:spPr>
                      </pic:pic>
                    </a:graphicData>
                  </a:graphic>
                </wp:inline>
              </w:drawing>
            </w:r>
          </w:p>
        </w:tc>
        <w:tc>
          <w:tcPr>
            <w:tcW w:w="8358" w:type="dxa"/>
            <w:vAlign w:val="center"/>
          </w:tcPr>
          <w:p w14:paraId="1824E5E1" w14:textId="60AF68B4" w:rsidR="006A4938" w:rsidRDefault="006A4938" w:rsidP="00E10CA6">
            <w:r>
              <w:rPr>
                <w:rFonts w:cstheme="minorHAnsi"/>
                <w:i/>
                <w:sz w:val="22"/>
              </w:rPr>
              <w:t>Yedek dosyasının saklanması kullanıcının sorumluluğundadır.</w:t>
            </w:r>
          </w:p>
        </w:tc>
      </w:tr>
    </w:tbl>
    <w:p w14:paraId="7082A632" w14:textId="1C747C54" w:rsidR="00AB013C" w:rsidRPr="00EB5CB4" w:rsidRDefault="00EB5CB4" w:rsidP="00EB5CB4">
      <w:r w:rsidRPr="00EB5CB4">
        <w:rPr>
          <w:rFonts w:cstheme="minorHAnsi"/>
          <w:sz w:val="22"/>
        </w:rPr>
        <w:t>İşlem tamamlandığında yedekleme dosyası oluşturulmuş olacaktır.</w:t>
      </w:r>
      <w:r w:rsidR="000E438E">
        <w:rPr>
          <w:rFonts w:cstheme="minorHAnsi"/>
          <w:sz w:val="22"/>
        </w:rPr>
        <w:t xml:space="preserve"> Bu dosya istenilen dizine kaydedilip, saklanır.</w:t>
      </w:r>
    </w:p>
    <w:p w14:paraId="22056B20" w14:textId="333041CE" w:rsidR="006A4938" w:rsidRDefault="00EB5CB4" w:rsidP="00EB5CB4">
      <w:pPr>
        <w:jc w:val="center"/>
      </w:pPr>
      <w:r w:rsidRPr="008F1421">
        <w:rPr>
          <w:rFonts w:cstheme="minorHAnsi"/>
          <w:noProof/>
          <w:lang w:eastAsia="tr-TR"/>
        </w:rPr>
        <w:drawing>
          <wp:inline distT="0" distB="0" distL="0" distR="0" wp14:anchorId="375D152B" wp14:editId="0F50E5AD">
            <wp:extent cx="3877187" cy="22382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ebnem.eraslan\Desktop\Yedek Dosya.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877187" cy="2238267"/>
                    </a:xfrm>
                    <a:prstGeom prst="rect">
                      <a:avLst/>
                    </a:prstGeom>
                    <a:noFill/>
                    <a:ln>
                      <a:noFill/>
                    </a:ln>
                  </pic:spPr>
                </pic:pic>
              </a:graphicData>
            </a:graphic>
          </wp:inline>
        </w:drawing>
      </w:r>
    </w:p>
    <w:p w14:paraId="560936FB" w14:textId="1CE1C6A1" w:rsidR="00CC0A34" w:rsidRDefault="00CC0A34" w:rsidP="00CC0A34">
      <w:r>
        <w:t xml:space="preserve">Hesap başarıyla oluşturulduğunda “Kryptos Giriş” ekranıyla karşılaşılır. </w:t>
      </w:r>
    </w:p>
    <w:p w14:paraId="1C8DDAEB" w14:textId="309DEB67" w:rsidR="00CC0A34" w:rsidRDefault="00CC0A34" w:rsidP="00CC0A34">
      <w:r>
        <w:br w:type="page"/>
      </w:r>
    </w:p>
    <w:p w14:paraId="5D595406" w14:textId="653C2453" w:rsidR="00CC0A34" w:rsidRDefault="0063005A" w:rsidP="00E62F81">
      <w:pPr>
        <w:pStyle w:val="ListParagraph"/>
        <w:numPr>
          <w:ilvl w:val="0"/>
          <w:numId w:val="37"/>
        </w:numPr>
      </w:pPr>
      <w:r w:rsidRPr="00AB013C">
        <w:rPr>
          <w:noProof/>
          <w:sz w:val="18"/>
          <w:lang w:eastAsia="tr-TR"/>
        </w:rPr>
        <w:lastRenderedPageBreak/>
        <mc:AlternateContent>
          <mc:Choice Requires="wps">
            <w:drawing>
              <wp:anchor distT="0" distB="0" distL="114300" distR="114300" simplePos="0" relativeHeight="251679744" behindDoc="1" locked="0" layoutInCell="1" allowOverlap="1" wp14:anchorId="455ADF29" wp14:editId="1C4D77C2">
                <wp:simplePos x="0" y="0"/>
                <wp:positionH relativeFrom="column">
                  <wp:posOffset>-84982</wp:posOffset>
                </wp:positionH>
                <wp:positionV relativeFrom="paragraph">
                  <wp:posOffset>-60894</wp:posOffset>
                </wp:positionV>
                <wp:extent cx="285115" cy="292100"/>
                <wp:effectExtent l="0" t="0" r="19685" b="12700"/>
                <wp:wrapNone/>
                <wp:docPr id="18468" name="Flowchart: Connector 18468"/>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C8014" id="Flowchart: Connector 18468" o:spid="_x0000_s1026" type="#_x0000_t120" style="position:absolute;margin-left:-6.7pt;margin-top:-4.8pt;width:22.45pt;height:2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" fillcolor="#9cc2e5 [1940]" strokecolor="#9cc2e5 [1940]" strokeweight="1pt">
                <v:stroke joinstyle="miter"/>
              </v:shape>
            </w:pict>
          </mc:Fallback>
        </mc:AlternateContent>
      </w:r>
      <w:r w:rsidR="00E62F81">
        <w:t xml:space="preserve">Kurulumu tamamlamak için </w:t>
      </w:r>
      <w:proofErr w:type="spellStart"/>
      <w:r w:rsidR="00E62F81">
        <w:t>token</w:t>
      </w:r>
      <w:proofErr w:type="spellEnd"/>
      <w:r w:rsidR="00E62F81">
        <w:t xml:space="preserve"> parolanızı belirleyiniz</w:t>
      </w:r>
      <w:r w:rsidR="00CC0A34">
        <w:t>.</w:t>
      </w:r>
    </w:p>
    <w:p w14:paraId="1D448BF5" w14:textId="21A0FC86" w:rsidR="00CC0A34" w:rsidRDefault="00CC0A34" w:rsidP="00CC0A34">
      <w:pPr>
        <w:jc w:val="center"/>
      </w:pPr>
      <w:r w:rsidRPr="008F1421">
        <w:rPr>
          <w:rFonts w:cstheme="minorHAnsi"/>
          <w:noProof/>
          <w:lang w:eastAsia="tr-TR"/>
        </w:rPr>
        <w:drawing>
          <wp:inline distT="0" distB="0" distL="0" distR="0" wp14:anchorId="052D6798" wp14:editId="1336A4A8">
            <wp:extent cx="3427490" cy="1861200"/>
            <wp:effectExtent l="0" t="0" r="190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ebnem.eraslan\Desktop\Şifre Oluşturma.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427490" cy="1861200"/>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CC0A34" w14:paraId="2B7465A5" w14:textId="77777777" w:rsidTr="002B7EE0">
        <w:trPr>
          <w:trHeight w:val="428"/>
          <w:jc w:val="center"/>
        </w:trPr>
        <w:tc>
          <w:tcPr>
            <w:tcW w:w="704" w:type="dxa"/>
            <w:vAlign w:val="center"/>
          </w:tcPr>
          <w:p w14:paraId="188205AD" w14:textId="1FEE3F9D" w:rsidR="00CC0A34" w:rsidRPr="0015550C" w:rsidRDefault="002B7EE0" w:rsidP="00E10CA6">
            <w:pPr>
              <w:jc w:val="center"/>
              <w:rPr>
                <w:rFonts w:ascii="Times New Roman" w:hAnsi="Times New Roman" w:cs="Times New Roman"/>
                <w:b/>
              </w:rPr>
            </w:pPr>
            <w:r w:rsidRPr="0015550C">
              <w:rPr>
                <w:rFonts w:ascii="Times New Roman" w:hAnsi="Times New Roman" w:cs="Times New Roman"/>
                <w:b/>
                <w:noProof/>
                <w:sz w:val="44"/>
                <w:lang w:eastAsia="tr-TR"/>
              </w:rPr>
              <mc:AlternateContent>
                <mc:Choice Requires="wps">
                  <w:drawing>
                    <wp:anchor distT="0" distB="0" distL="114300" distR="114300" simplePos="0" relativeHeight="251680768" behindDoc="0" locked="0" layoutInCell="1" allowOverlap="1" wp14:anchorId="29877E07" wp14:editId="63B30F7C">
                      <wp:simplePos x="0" y="0"/>
                      <wp:positionH relativeFrom="column">
                        <wp:posOffset>-36195</wp:posOffset>
                      </wp:positionH>
                      <wp:positionV relativeFrom="paragraph">
                        <wp:posOffset>-10160</wp:posOffset>
                      </wp:positionV>
                      <wp:extent cx="382270" cy="382270"/>
                      <wp:effectExtent l="19050" t="19050" r="17780" b="17780"/>
                      <wp:wrapNone/>
                      <wp:docPr id="18471" name="Flowchart: Connector 18471"/>
                      <wp:cNvGraphicFramePr/>
                      <a:graphic xmlns:a="http://schemas.openxmlformats.org/drawingml/2006/main">
                        <a:graphicData uri="http://schemas.microsoft.com/office/word/2010/wordprocessingShape">
                          <wps:wsp>
                            <wps:cNvSpPr/>
                            <wps:spPr>
                              <a:xfrm>
                                <a:off x="0" y="0"/>
                                <a:ext cx="382270" cy="382270"/>
                              </a:xfrm>
                              <a:prstGeom prst="flowChartConnector">
                                <a:avLst/>
                              </a:prstGeom>
                              <a:noFill/>
                              <a:ln w="38100">
                                <a:solidFill>
                                  <a:schemeClr val="accent6">
                                    <a:lumMod val="75000"/>
                                    <a:alpha val="99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37A36" id="Flowchart: Connector 18471" o:spid="_x0000_s1026" type="#_x0000_t120" style="position:absolute;margin-left:-2.85pt;margin-top:-.8pt;width:30.1pt;height:30.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" filled="f" strokecolor="#538135 [2409]" strokeweight="3pt">
                      <v:stroke opacity="64764f" joinstyle="miter"/>
                    </v:shape>
                  </w:pict>
                </mc:Fallback>
              </mc:AlternateContent>
            </w:r>
            <w:proofErr w:type="gramStart"/>
            <w:r w:rsidRPr="0015550C">
              <w:rPr>
                <w:rFonts w:ascii="Times New Roman" w:hAnsi="Times New Roman" w:cs="Times New Roman"/>
                <w:b/>
                <w:sz w:val="44"/>
              </w:rPr>
              <w:t>i</w:t>
            </w:r>
            <w:proofErr w:type="gramEnd"/>
          </w:p>
        </w:tc>
        <w:tc>
          <w:tcPr>
            <w:tcW w:w="8358" w:type="dxa"/>
            <w:vAlign w:val="center"/>
          </w:tcPr>
          <w:p w14:paraId="4F2076A5" w14:textId="17C1CE53" w:rsidR="00CC0A34" w:rsidRDefault="000A221C" w:rsidP="000A221C">
            <w:r>
              <w:rPr>
                <w:rFonts w:cstheme="minorHAnsi"/>
                <w:i/>
                <w:sz w:val="22"/>
              </w:rPr>
              <w:t>Parolanızın, parola ilkelerinize uygun uzunlukta ve karmaşıklıkta olması gereklidir. İlkelerinize uygun bir parola girene kadar “Yeni Parola” alanı altındaki yardımcı mesaj balonu, size yardımcı olmak için görünür olacaktır.</w:t>
            </w:r>
          </w:p>
        </w:tc>
      </w:tr>
    </w:tbl>
    <w:bookmarkStart w:id="14" w:name="_Toc53568047"/>
    <w:bookmarkStart w:id="15" w:name="_Toc68212236"/>
    <w:p w14:paraId="0BCA3D67" w14:textId="314E70E1" w:rsidR="003B739E" w:rsidRPr="003B739E" w:rsidRDefault="006D4BCD" w:rsidP="006D4BCD">
      <w:pPr>
        <w:pStyle w:val="Heading2"/>
      </w:pPr>
      <w:r w:rsidRPr="00AB013C">
        <w:rPr>
          <w:noProof/>
          <w:sz w:val="18"/>
          <w:lang w:eastAsia="tr-TR"/>
        </w:rPr>
        <mc:AlternateContent>
          <mc:Choice Requires="wps">
            <w:drawing>
              <wp:anchor distT="0" distB="0" distL="114300" distR="114300" simplePos="0" relativeHeight="251682816" behindDoc="1" locked="0" layoutInCell="1" allowOverlap="1" wp14:anchorId="1B43BB3E" wp14:editId="6765FF7B">
                <wp:simplePos x="0" y="0"/>
                <wp:positionH relativeFrom="column">
                  <wp:posOffset>-100330</wp:posOffset>
                </wp:positionH>
                <wp:positionV relativeFrom="paragraph">
                  <wp:posOffset>347980</wp:posOffset>
                </wp:positionV>
                <wp:extent cx="285115" cy="292100"/>
                <wp:effectExtent l="0" t="0" r="19685" b="12700"/>
                <wp:wrapNone/>
                <wp:docPr id="18472" name="Flowchart: Connector 18472"/>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8F26B" id="Flowchart: Connector 18472" o:spid="_x0000_s1026" type="#_x0000_t120" style="position:absolute;margin-left:-7.9pt;margin-top:27.4pt;width:22.45pt;height:23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" fillcolor="#9cc2e5 [1940]" strokecolor="#9cc2e5 [1940]" strokeweight="1pt">
                <v:stroke joinstyle="miter"/>
              </v:shape>
            </w:pict>
          </mc:Fallback>
        </mc:AlternateContent>
      </w:r>
      <w:r w:rsidR="003B739E">
        <w:t>Uygulamaya Giriş</w:t>
      </w:r>
      <w:bookmarkEnd w:id="14"/>
      <w:bookmarkEnd w:id="15"/>
    </w:p>
    <w:p w14:paraId="32B3908C" w14:textId="3B39C90E" w:rsidR="007226C1" w:rsidRPr="007226C1" w:rsidRDefault="007226C1" w:rsidP="007226C1">
      <w:pPr>
        <w:pStyle w:val="ListParagraph"/>
        <w:numPr>
          <w:ilvl w:val="0"/>
          <w:numId w:val="11"/>
        </w:numPr>
        <w:jc w:val="left"/>
        <w:rPr>
          <w:rFonts w:cstheme="minorHAnsi"/>
        </w:rPr>
      </w:pPr>
      <w:r w:rsidRPr="007226C1">
        <w:t xml:space="preserve"> </w:t>
      </w:r>
      <w:r w:rsidRPr="007226C1">
        <w:rPr>
          <w:rFonts w:cstheme="minorHAnsi"/>
        </w:rPr>
        <w:t xml:space="preserve">Uygulamayı, masaüstü veya Başlat menüsündeki </w:t>
      </w:r>
      <w:proofErr w:type="spellStart"/>
      <w:r w:rsidRPr="007226C1">
        <w:rPr>
          <w:rFonts w:cstheme="minorHAnsi"/>
        </w:rPr>
        <w:t>kısayolunu</w:t>
      </w:r>
      <w:proofErr w:type="spellEnd"/>
      <w:r w:rsidRPr="007226C1">
        <w:rPr>
          <w:rFonts w:cstheme="minorHAnsi"/>
        </w:rPr>
        <w:t xml:space="preserve"> kullanarak başlatın. Eğer fiziki</w:t>
      </w:r>
      <w:r w:rsidR="00AF63EA">
        <w:rPr>
          <w:rFonts w:cstheme="minorHAnsi"/>
        </w:rPr>
        <w:t xml:space="preserve"> </w:t>
      </w:r>
      <w:proofErr w:type="spellStart"/>
      <w:r w:rsidR="00AF63EA">
        <w:rPr>
          <w:rFonts w:cstheme="minorHAnsi"/>
        </w:rPr>
        <w:t>token</w:t>
      </w:r>
      <w:proofErr w:type="spellEnd"/>
      <w:r w:rsidR="00AF63EA">
        <w:rPr>
          <w:rFonts w:cstheme="minorHAnsi"/>
        </w:rPr>
        <w:t xml:space="preserve"> kullanıyorsanız</w:t>
      </w:r>
      <w:r w:rsidRPr="007226C1">
        <w:rPr>
          <w:rFonts w:cstheme="minorHAnsi"/>
        </w:rPr>
        <w:t xml:space="preserve">, </w:t>
      </w:r>
      <w:proofErr w:type="spellStart"/>
      <w:r w:rsidRPr="007226C1">
        <w:rPr>
          <w:rFonts w:cstheme="minorHAnsi"/>
        </w:rPr>
        <w:t>token’ı</w:t>
      </w:r>
      <w:proofErr w:type="spellEnd"/>
      <w:r w:rsidRPr="007226C1">
        <w:rPr>
          <w:rFonts w:cstheme="minorHAnsi"/>
        </w:rPr>
        <w:t xml:space="preserve"> bilgisayara taktığınızda uygulama çalışacak ve cihazınızı tanımlamaya başlayacaktır.</w:t>
      </w:r>
    </w:p>
    <w:p w14:paraId="1EE786D7" w14:textId="77777777" w:rsidR="007226C1" w:rsidRPr="007226C1" w:rsidRDefault="007226C1" w:rsidP="007226C1">
      <w:pPr>
        <w:pStyle w:val="ListParagraph"/>
        <w:ind w:left="360" w:firstLine="0"/>
        <w:jc w:val="left"/>
      </w:pPr>
      <w:r w:rsidRPr="007226C1">
        <w:rPr>
          <w:rFonts w:cstheme="minorHAnsi"/>
        </w:rPr>
        <w:t>DİKKAT: Otomatik tanıma için kurulum sonrası yeniden başlatmanız gerekli!</w:t>
      </w:r>
    </w:p>
    <w:p w14:paraId="4A3223F8" w14:textId="75ACF742" w:rsidR="00977339" w:rsidRPr="002F6620" w:rsidRDefault="007226C1" w:rsidP="007226C1">
      <w:pPr>
        <w:pStyle w:val="ListParagraph"/>
        <w:ind w:left="360" w:firstLine="0"/>
        <w:jc w:val="center"/>
      </w:pPr>
      <w:r w:rsidRPr="00AB013C">
        <w:rPr>
          <w:noProof/>
          <w:sz w:val="18"/>
          <w:lang w:eastAsia="tr-TR"/>
        </w:rPr>
        <mc:AlternateContent>
          <mc:Choice Requires="wps">
            <w:drawing>
              <wp:anchor distT="0" distB="0" distL="114300" distR="114300" simplePos="0" relativeHeight="251684864" behindDoc="1" locked="0" layoutInCell="1" allowOverlap="1" wp14:anchorId="19A0391E" wp14:editId="1D4648A2">
                <wp:simplePos x="0" y="0"/>
                <wp:positionH relativeFrom="column">
                  <wp:posOffset>-81280</wp:posOffset>
                </wp:positionH>
                <wp:positionV relativeFrom="paragraph">
                  <wp:posOffset>986790</wp:posOffset>
                </wp:positionV>
                <wp:extent cx="285115" cy="292100"/>
                <wp:effectExtent l="0" t="0" r="19685" b="12700"/>
                <wp:wrapNone/>
                <wp:docPr id="18473" name="Flowchart: Connector 18473"/>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263CA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8473" o:spid="_x0000_s1026" type="#_x0000_t120" style="position:absolute;margin-left:-6.4pt;margin-top:77.7pt;width:22.45pt;height:23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" fillcolor="#9cc2e5 [1940]" strokecolor="#9cc2e5 [1940]" strokeweight="1pt">
                <v:stroke joinstyle="miter"/>
              </v:shape>
            </w:pict>
          </mc:Fallback>
        </mc:AlternateContent>
      </w:r>
      <w:r w:rsidR="002F6620">
        <w:rPr>
          <w:rFonts w:cstheme="minorHAnsi"/>
          <w:noProof/>
          <w:color w:val="auto"/>
          <w:sz w:val="22"/>
          <w:lang w:eastAsia="tr-TR"/>
        </w:rPr>
        <w:drawing>
          <wp:inline distT="0" distB="0" distL="0" distR="0" wp14:anchorId="0DC7FFCA" wp14:editId="4880DEB8">
            <wp:extent cx="3322620" cy="105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322620" cy="1054800"/>
                    </a:xfrm>
                    <a:prstGeom prst="rect">
                      <a:avLst/>
                    </a:prstGeom>
                    <a:noFill/>
                    <a:ln>
                      <a:noFill/>
                    </a:ln>
                  </pic:spPr>
                </pic:pic>
              </a:graphicData>
            </a:graphic>
          </wp:inline>
        </w:drawing>
      </w:r>
    </w:p>
    <w:p w14:paraId="58E60D55" w14:textId="5943B7EB" w:rsidR="002F6620" w:rsidRPr="002F6620" w:rsidRDefault="00BD1DEB" w:rsidP="00C07020">
      <w:pPr>
        <w:pStyle w:val="ListParagraph"/>
        <w:numPr>
          <w:ilvl w:val="0"/>
          <w:numId w:val="11"/>
        </w:numPr>
      </w:pPr>
      <w:r>
        <w:rPr>
          <w:rFonts w:cstheme="minorHAnsi"/>
        </w:rPr>
        <w:t xml:space="preserve">Giriş ekranından Kryptos cihazınızı seçiniz ve hesap oluşturma işlemi sonunda belirlediğiniz </w:t>
      </w:r>
      <w:proofErr w:type="spellStart"/>
      <w:r>
        <w:rPr>
          <w:rFonts w:cstheme="minorHAnsi"/>
        </w:rPr>
        <w:t>token</w:t>
      </w:r>
      <w:proofErr w:type="spellEnd"/>
      <w:r>
        <w:rPr>
          <w:rFonts w:cstheme="minorHAnsi"/>
        </w:rPr>
        <w:t xml:space="preserve"> parolanızı girerek “Giriş” butonuna tıklayınız</w:t>
      </w:r>
      <w:r w:rsidR="002F6620">
        <w:rPr>
          <w:rFonts w:cstheme="minorHAnsi"/>
        </w:rPr>
        <w:t>.</w:t>
      </w:r>
    </w:p>
    <w:p w14:paraId="50F845D7" w14:textId="21F8720A" w:rsidR="002F6620" w:rsidRDefault="00897316" w:rsidP="002F6620">
      <w:pPr>
        <w:jc w:val="center"/>
      </w:pPr>
      <w:r>
        <w:rPr>
          <w:noProof/>
          <w:lang w:eastAsia="tr-TR"/>
        </w:rPr>
        <w:drawing>
          <wp:inline distT="0" distB="0" distL="0" distR="0" wp14:anchorId="533BA4D3" wp14:editId="7625F050">
            <wp:extent cx="3562627" cy="1847577"/>
            <wp:effectExtent l="0" t="0" r="0" b="635"/>
            <wp:docPr id="18389" name="Picture 18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 name="Picture 18389"/>
                    <pic:cNvPicPr preferRelativeResize="0">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562627" cy="1847577"/>
                    </a:xfrm>
                    <a:prstGeom prst="rect">
                      <a:avLst/>
                    </a:prstGeom>
                    <a:noFill/>
                    <a:ln>
                      <a:noFill/>
                    </a:ln>
                  </pic:spPr>
                </pic:pic>
              </a:graphicData>
            </a:graphic>
          </wp:inline>
        </w:drawing>
      </w:r>
    </w:p>
    <w:p w14:paraId="02E06950" w14:textId="060F4D83" w:rsidR="000B33B0" w:rsidRDefault="00C21904" w:rsidP="002F6620">
      <w:pPr>
        <w:rPr>
          <w:rFonts w:cstheme="minorHAnsi"/>
        </w:rPr>
      </w:pPr>
      <w:r w:rsidRPr="008F1421">
        <w:rPr>
          <w:rFonts w:cstheme="minorHAnsi"/>
        </w:rPr>
        <w:t xml:space="preserve">Giriş başarılı ise ekranın sağ alt bölümünde “Kryptos’ a Hoş </w:t>
      </w:r>
      <w:r w:rsidR="00935F40">
        <w:rPr>
          <w:rFonts w:cstheme="minorHAnsi"/>
        </w:rPr>
        <w:t>G</w:t>
      </w:r>
      <w:r w:rsidRPr="008F1421">
        <w:rPr>
          <w:rFonts w:cstheme="minorHAnsi"/>
        </w:rPr>
        <w:t>eldiniz</w:t>
      </w:r>
      <w:r>
        <w:rPr>
          <w:rFonts w:cstheme="minorHAnsi"/>
        </w:rPr>
        <w:t>!”</w:t>
      </w:r>
      <w:r w:rsidRPr="008F1421">
        <w:rPr>
          <w:rFonts w:cstheme="minorHAnsi"/>
        </w:rPr>
        <w:t xml:space="preserve"> iletisiyle karşılaşılır.</w:t>
      </w:r>
    </w:p>
    <w:p w14:paraId="1869960C" w14:textId="6388C29B" w:rsidR="002F6620" w:rsidRDefault="000B33B0" w:rsidP="000B33B0">
      <w:pPr>
        <w:jc w:val="center"/>
      </w:pPr>
      <w:r w:rsidRPr="008F1421">
        <w:rPr>
          <w:rFonts w:cstheme="minorHAnsi"/>
          <w:noProof/>
          <w:lang w:eastAsia="tr-TR"/>
        </w:rPr>
        <w:drawing>
          <wp:inline distT="0" distB="0" distL="0" distR="0" wp14:anchorId="713B4AEE" wp14:editId="38705CC7">
            <wp:extent cx="3600000" cy="968400"/>
            <wp:effectExtent l="0" t="0" r="635" b="3175"/>
            <wp:docPr id="20" name="Picture 20" descr="C:\Users\sebnem.eraslan\Desktop\Oturum Çevrimiçi İlet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ebnem.eraslan\Desktop\Oturum Çevrimiçi İletisi.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0" cy="968400"/>
                    </a:xfrm>
                    <a:prstGeom prst="rect">
                      <a:avLst/>
                    </a:prstGeom>
                    <a:noFill/>
                    <a:ln>
                      <a:noFill/>
                    </a:ln>
                  </pic:spPr>
                </pic:pic>
              </a:graphicData>
            </a:graphic>
          </wp:inline>
        </w:drawing>
      </w:r>
    </w:p>
    <w:p w14:paraId="429BFEFD" w14:textId="0104C746" w:rsidR="000B33B0" w:rsidRDefault="000B33B0" w:rsidP="000B33B0">
      <w:pPr>
        <w:rPr>
          <w:rFonts w:cstheme="minorHAnsi"/>
        </w:rPr>
      </w:pPr>
      <w:r w:rsidRPr="008F1421">
        <w:rPr>
          <w:rFonts w:cstheme="minorHAnsi"/>
        </w:rPr>
        <w:t>Gelen iletiye tıklandığında ya da ekranın sağ alt bölümünde bulunan</w:t>
      </w:r>
      <w:r>
        <w:rPr>
          <w:rFonts w:cstheme="minorHAnsi"/>
        </w:rPr>
        <w:t xml:space="preserve"> “Saklı ikonları </w:t>
      </w:r>
      <w:r w:rsidRPr="008F1421">
        <w:rPr>
          <w:rFonts w:cstheme="minorHAnsi"/>
        </w:rPr>
        <w:t>göster” butonuna basıp, Kryptos ikonuna sağ tıklayarak ayarları göster seçeneğinden uygulamanın ana</w:t>
      </w:r>
      <w:r>
        <w:rPr>
          <w:rFonts w:cstheme="minorHAnsi"/>
        </w:rPr>
        <w:t xml:space="preserve"> menü ekranına </w:t>
      </w:r>
      <w:r>
        <w:rPr>
          <w:rFonts w:cstheme="minorHAnsi"/>
        </w:rPr>
        <w:lastRenderedPageBreak/>
        <w:t>ulaşılır</w:t>
      </w:r>
      <w:r w:rsidRPr="008F1421">
        <w:rPr>
          <w:rFonts w:cstheme="minorHAnsi"/>
        </w:rPr>
        <w:t>, buradan</w:t>
      </w:r>
      <w:r w:rsidR="002E36B5">
        <w:rPr>
          <w:rFonts w:cstheme="minorHAnsi"/>
        </w:rPr>
        <w:t xml:space="preserve"> ikona sağ tıklayarak</w:t>
      </w:r>
      <w:r w:rsidRPr="008F1421">
        <w:rPr>
          <w:rFonts w:cstheme="minorHAnsi"/>
        </w:rPr>
        <w:t xml:space="preserve"> ayarlar değiştirilebilir.</w:t>
      </w:r>
      <w:r>
        <w:rPr>
          <w:rFonts w:cstheme="minorHAnsi"/>
        </w:rPr>
        <w:t xml:space="preserve"> </w:t>
      </w:r>
      <w:r w:rsidRPr="00EA6027">
        <w:rPr>
          <w:rFonts w:cstheme="minorHAnsi"/>
          <w:noProof/>
          <w:lang w:eastAsia="tr-TR"/>
        </w:rPr>
        <w:drawing>
          <wp:inline distT="0" distB="0" distL="0" distR="0" wp14:anchorId="7691ABEE" wp14:editId="49A40433">
            <wp:extent cx="1000125" cy="495300"/>
            <wp:effectExtent l="0" t="0" r="9525" b="0"/>
            <wp:docPr id="18391" name="Picture 18391" descr="C:\Users\sebnem.eraslan\Desktop\ik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bnem.eraslan\Desktop\ik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0125" cy="495300"/>
                    </a:xfrm>
                    <a:prstGeom prst="rect">
                      <a:avLst/>
                    </a:prstGeom>
                    <a:noFill/>
                    <a:ln>
                      <a:noFill/>
                    </a:ln>
                  </pic:spPr>
                </pic:pic>
              </a:graphicData>
            </a:graphic>
          </wp:inline>
        </w:drawing>
      </w:r>
      <w:r w:rsidRPr="008F1421">
        <w:rPr>
          <w:rFonts w:cstheme="minorHAnsi"/>
        </w:rPr>
        <w:t>Ayrıca bu alanda Kryptos “Şifre Değiştir” seçeneği seçilerek yeni şifre oluşturulabilir.</w:t>
      </w:r>
    </w:p>
    <w:p w14:paraId="109EA1DB" w14:textId="1BD759DB" w:rsidR="000B33B0" w:rsidRDefault="000B33B0" w:rsidP="000B33B0">
      <w:pPr>
        <w:jc w:val="center"/>
      </w:pPr>
      <w:commentRangeStart w:id="16"/>
      <w:r w:rsidRPr="008F1421">
        <w:rPr>
          <w:rFonts w:cstheme="minorHAnsi"/>
          <w:noProof/>
          <w:lang w:eastAsia="tr-TR"/>
        </w:rPr>
        <w:drawing>
          <wp:inline distT="0" distB="0" distL="0" distR="0" wp14:anchorId="02AB5E51" wp14:editId="3442046D">
            <wp:extent cx="3600000" cy="2790000"/>
            <wp:effectExtent l="0" t="0" r="635" b="0"/>
            <wp:docPr id="22" name="Picture 22" descr="C:\Users\sebnem.eraslan\Desktop\Ayar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ebnem.eraslan\Desktop\Ayarla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0000" cy="2790000"/>
                    </a:xfrm>
                    <a:prstGeom prst="rect">
                      <a:avLst/>
                    </a:prstGeom>
                    <a:noFill/>
                    <a:ln>
                      <a:noFill/>
                    </a:ln>
                  </pic:spPr>
                </pic:pic>
              </a:graphicData>
            </a:graphic>
          </wp:inline>
        </w:drawing>
      </w:r>
      <w:commentRangeEnd w:id="16"/>
      <w:r w:rsidR="00665E17">
        <w:rPr>
          <w:rStyle w:val="CommentReference"/>
        </w:rPr>
        <w:commentReference w:id="16"/>
      </w:r>
    </w:p>
    <w:p w14:paraId="68148C7B" w14:textId="6934C472" w:rsidR="00835AF4" w:rsidRDefault="005D7150" w:rsidP="00E64891">
      <w:pPr>
        <w:pStyle w:val="Heading2"/>
      </w:pPr>
      <w:bookmarkStart w:id="17" w:name="_Toc53568048"/>
      <w:bookmarkStart w:id="18" w:name="_Toc68212237"/>
      <w:r>
        <w:t xml:space="preserve">Kryptos </w:t>
      </w:r>
      <w:r w:rsidR="00E64891">
        <w:t>Ayarları</w:t>
      </w:r>
      <w:bookmarkEnd w:id="17"/>
      <w:bookmarkEnd w:id="18"/>
    </w:p>
    <w:p w14:paraId="29EEA589" w14:textId="78E7DD7B" w:rsidR="005D7150" w:rsidRDefault="005D7150" w:rsidP="005D7150">
      <w:pPr>
        <w:pStyle w:val="Heading3"/>
      </w:pPr>
      <w:bookmarkStart w:id="19" w:name="_Toc53568049"/>
      <w:bookmarkStart w:id="20" w:name="_Toc68212238"/>
      <w:r w:rsidRPr="00C706DE">
        <w:t>Şifreleme/Çözme Ayarları</w:t>
      </w:r>
      <w:bookmarkEnd w:id="19"/>
      <w:bookmarkEnd w:id="20"/>
    </w:p>
    <w:p w14:paraId="1FD8BCFA" w14:textId="1AF6CF53" w:rsidR="00E10CA6" w:rsidRPr="00E10CA6" w:rsidRDefault="00E10CA6" w:rsidP="00E10CA6">
      <w:r>
        <w:rPr>
          <w:rFonts w:cstheme="minorHAnsi"/>
        </w:rPr>
        <w:t>Kryptos Şifreleme/Çözme ayarları aşağıdaki menü üzerinden yapılmaktadır.</w:t>
      </w:r>
    </w:p>
    <w:p w14:paraId="01742A64" w14:textId="5AFCA087" w:rsidR="000B33B0" w:rsidRPr="00B83DE0" w:rsidRDefault="00B83DE0" w:rsidP="00E10CA6">
      <w:pPr>
        <w:jc w:val="center"/>
        <w:rPr>
          <w:b/>
          <w:color w:val="FFFFFF" w:themeColor="background1"/>
        </w:rPr>
      </w:pPr>
      <w:r w:rsidRPr="00B83DE0">
        <w:rPr>
          <w:b/>
          <w:color w:val="FFFFFF" w:themeColor="background1"/>
        </w:rPr>
        <w:t xml:space="preserve">1. </w:t>
      </w:r>
      <w:r w:rsidR="00E10CA6" w:rsidRPr="00A135E0">
        <w:rPr>
          <w:i/>
          <w:noProof/>
          <w:lang w:eastAsia="tr-TR"/>
        </w:rPr>
        <w:drawing>
          <wp:inline distT="0" distB="0" distL="0" distR="0" wp14:anchorId="2A961CA9" wp14:editId="63B092A7">
            <wp:extent cx="3600000" cy="2786400"/>
            <wp:effectExtent l="0" t="0" r="635" b="0"/>
            <wp:docPr id="18406" name="Picture 18406" descr="C:\Users\sebnem.eraslan\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bnem.eraslan\Desktop\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0000" cy="2786400"/>
                    </a:xfrm>
                    <a:prstGeom prst="rect">
                      <a:avLst/>
                    </a:prstGeom>
                    <a:noFill/>
                    <a:ln>
                      <a:noFill/>
                    </a:ln>
                  </pic:spPr>
                </pic:pic>
              </a:graphicData>
            </a:graphic>
          </wp:inline>
        </w:drawing>
      </w:r>
    </w:p>
    <w:p w14:paraId="743A3260" w14:textId="5088B855" w:rsidR="006968DE" w:rsidRPr="00AD7207" w:rsidRDefault="008F6E16" w:rsidP="00C07020">
      <w:pPr>
        <w:pStyle w:val="ListParagraph"/>
        <w:numPr>
          <w:ilvl w:val="0"/>
          <w:numId w:val="12"/>
        </w:numPr>
        <w:rPr>
          <w:color w:val="FFFFFF" w:themeColor="background1"/>
        </w:rPr>
      </w:pPr>
      <w:r w:rsidRPr="00AB013C">
        <w:rPr>
          <w:noProof/>
          <w:sz w:val="18"/>
          <w:lang w:eastAsia="tr-TR"/>
        </w:rPr>
        <mc:AlternateContent>
          <mc:Choice Requires="wps">
            <w:drawing>
              <wp:anchor distT="0" distB="0" distL="114300" distR="114300" simplePos="0" relativeHeight="251686912" behindDoc="1" locked="0" layoutInCell="1" allowOverlap="1" wp14:anchorId="115FC780" wp14:editId="07F6EE55">
                <wp:simplePos x="0" y="0"/>
                <wp:positionH relativeFrom="margin">
                  <wp:posOffset>-92821</wp:posOffset>
                </wp:positionH>
                <wp:positionV relativeFrom="paragraph">
                  <wp:posOffset>-59055</wp:posOffset>
                </wp:positionV>
                <wp:extent cx="285115" cy="292100"/>
                <wp:effectExtent l="0" t="0" r="19685" b="12700"/>
                <wp:wrapNone/>
                <wp:docPr id="18405" name="Flowchart: Connector 18405"/>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AFC9F" id="Flowchart: Connector 18405" o:spid="_x0000_s1026" type="#_x0000_t120" style="position:absolute;margin-left:-7.3pt;margin-top:-4.65pt;width:22.45pt;height:23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" fillcolor="#9cc2e5 [1940]" strokecolor="#9cc2e5 [1940]" strokeweight="1pt">
                <v:stroke joinstyle="miter"/>
                <w10:wrap anchorx="margin"/>
              </v:shape>
            </w:pict>
          </mc:Fallback>
        </mc:AlternateContent>
      </w:r>
      <w:r w:rsidR="003B739E" w:rsidRPr="00AD7207">
        <w:rPr>
          <w:b/>
          <w:color w:val="000000" w:themeColor="text1"/>
        </w:rPr>
        <w:t>Şifreleme</w:t>
      </w:r>
      <w:r w:rsidR="006968DE" w:rsidRPr="00AD7207">
        <w:rPr>
          <w:b/>
          <w:color w:val="000000" w:themeColor="text1"/>
        </w:rPr>
        <w:t xml:space="preserve">: </w:t>
      </w:r>
      <w:r w:rsidR="006968DE" w:rsidRPr="00AD7207">
        <w:rPr>
          <w:color w:val="000000" w:themeColor="text1"/>
        </w:rPr>
        <w:t>Dosyanın şifrelendikten sonra ne yapılacağına karar verildiği aşamadır.</w:t>
      </w:r>
    </w:p>
    <w:p w14:paraId="2A498705" w14:textId="37437A29" w:rsidR="008F6E16" w:rsidRPr="006968DE" w:rsidRDefault="008F6E16" w:rsidP="008F6E16">
      <w:pPr>
        <w:pStyle w:val="ListParagraph"/>
        <w:ind w:left="360" w:firstLine="0"/>
        <w:rPr>
          <w:color w:val="FFFFFF" w:themeColor="background1"/>
        </w:rPr>
      </w:pPr>
      <w:r w:rsidRPr="00AB013C">
        <w:rPr>
          <w:noProof/>
          <w:sz w:val="18"/>
          <w:lang w:eastAsia="tr-TR"/>
        </w:rPr>
        <mc:AlternateContent>
          <mc:Choice Requires="wps">
            <w:drawing>
              <wp:anchor distT="0" distB="0" distL="114300" distR="114300" simplePos="0" relativeHeight="251688960" behindDoc="1" locked="0" layoutInCell="1" allowOverlap="1" wp14:anchorId="09A907E0" wp14:editId="2721E84E">
                <wp:simplePos x="0" y="0"/>
                <wp:positionH relativeFrom="margin">
                  <wp:posOffset>-93456</wp:posOffset>
                </wp:positionH>
                <wp:positionV relativeFrom="paragraph">
                  <wp:posOffset>88265</wp:posOffset>
                </wp:positionV>
                <wp:extent cx="285115" cy="292100"/>
                <wp:effectExtent l="0" t="0" r="19685" b="12700"/>
                <wp:wrapNone/>
                <wp:docPr id="18423" name="Flowchart: Connector 18423"/>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D6C58" id="Flowchart: Connector 18423" o:spid="_x0000_s1026" type="#_x0000_t120" style="position:absolute;margin-left:-7.35pt;margin-top:6.95pt;width:22.45pt;height:23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" fillcolor="#9cc2e5 [1940]" strokecolor="#9cc2e5 [1940]" strokeweight="1pt">
                <v:stroke joinstyle="miter"/>
                <w10:wrap anchorx="margin"/>
              </v:shape>
            </w:pict>
          </mc:Fallback>
        </mc:AlternateContent>
      </w:r>
    </w:p>
    <w:p w14:paraId="344C3C9F" w14:textId="53AAB0E3" w:rsidR="006968DE" w:rsidRPr="00AD7207" w:rsidRDefault="006968DE" w:rsidP="00C07020">
      <w:pPr>
        <w:pStyle w:val="ListParagraph"/>
        <w:numPr>
          <w:ilvl w:val="0"/>
          <w:numId w:val="12"/>
        </w:numPr>
        <w:rPr>
          <w:color w:val="FFFFFF" w:themeColor="background1"/>
        </w:rPr>
      </w:pPr>
      <w:r w:rsidRPr="00AD7207">
        <w:rPr>
          <w:b/>
        </w:rPr>
        <w:t xml:space="preserve">Şifreli Dosyanın </w:t>
      </w:r>
      <w:proofErr w:type="spellStart"/>
      <w:r w:rsidRPr="00AD7207">
        <w:rPr>
          <w:b/>
        </w:rPr>
        <w:t>Lokasyonu</w:t>
      </w:r>
      <w:proofErr w:type="spellEnd"/>
      <w:r w:rsidRPr="006968DE">
        <w:t>:</w:t>
      </w:r>
      <w:r>
        <w:t xml:space="preserve"> Şifrelenen dosyanın nereye kaydedileceğinin belirlendiği aşamadır.</w:t>
      </w:r>
    </w:p>
    <w:p w14:paraId="4214F6E4" w14:textId="3AE10226" w:rsidR="008F6E16" w:rsidRPr="006968DE" w:rsidRDefault="008F6E16" w:rsidP="008F6E16">
      <w:pPr>
        <w:pStyle w:val="ListParagraph"/>
        <w:ind w:left="360" w:firstLine="0"/>
        <w:rPr>
          <w:color w:val="FFFFFF" w:themeColor="background1"/>
        </w:rPr>
      </w:pPr>
      <w:r w:rsidRPr="00AB013C">
        <w:rPr>
          <w:noProof/>
          <w:sz w:val="18"/>
          <w:lang w:eastAsia="tr-TR"/>
        </w:rPr>
        <mc:AlternateContent>
          <mc:Choice Requires="wps">
            <w:drawing>
              <wp:anchor distT="0" distB="0" distL="114300" distR="114300" simplePos="0" relativeHeight="251691008" behindDoc="1" locked="0" layoutInCell="1" allowOverlap="1" wp14:anchorId="01374F43" wp14:editId="5AD9BF5E">
                <wp:simplePos x="0" y="0"/>
                <wp:positionH relativeFrom="margin">
                  <wp:posOffset>-92599</wp:posOffset>
                </wp:positionH>
                <wp:positionV relativeFrom="paragraph">
                  <wp:posOffset>88265</wp:posOffset>
                </wp:positionV>
                <wp:extent cx="285115" cy="292100"/>
                <wp:effectExtent l="0" t="0" r="19685" b="12700"/>
                <wp:wrapNone/>
                <wp:docPr id="18427" name="Flowchart: Connector 18427"/>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98CB2" id="Flowchart: Connector 18427" o:spid="_x0000_s1026" type="#_x0000_t120" style="position:absolute;margin-left:-7.3pt;margin-top:6.95pt;width:22.45pt;height:23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" fillcolor="#9cc2e5 [1940]" strokecolor="#9cc2e5 [1940]" strokeweight="1pt">
                <v:stroke joinstyle="miter"/>
                <w10:wrap anchorx="margin"/>
              </v:shape>
            </w:pict>
          </mc:Fallback>
        </mc:AlternateContent>
      </w:r>
    </w:p>
    <w:p w14:paraId="270ADD58" w14:textId="77777777" w:rsidR="008F6E16" w:rsidRPr="008F6E16" w:rsidRDefault="006968DE" w:rsidP="00C07020">
      <w:pPr>
        <w:pStyle w:val="ListParagraph"/>
        <w:numPr>
          <w:ilvl w:val="0"/>
          <w:numId w:val="12"/>
        </w:numPr>
        <w:rPr>
          <w:color w:val="FFFFFF" w:themeColor="background1"/>
        </w:rPr>
      </w:pPr>
      <w:r w:rsidRPr="006968DE">
        <w:rPr>
          <w:b/>
        </w:rPr>
        <w:t>Çözme:</w:t>
      </w:r>
      <w:r>
        <w:t xml:space="preserve"> Dosyanın şifresinin çözüldükten sonra ne yapılacağına karar verildiği aşamadır.</w:t>
      </w:r>
    </w:p>
    <w:p w14:paraId="42E6D008" w14:textId="7E0B3BFA" w:rsidR="008F6E16" w:rsidRPr="008F6E16" w:rsidRDefault="008F6E16" w:rsidP="008F6E16">
      <w:pPr>
        <w:pStyle w:val="ListParagraph"/>
        <w:rPr>
          <w:b/>
        </w:rPr>
      </w:pPr>
      <w:r w:rsidRPr="00AB013C">
        <w:rPr>
          <w:noProof/>
          <w:sz w:val="18"/>
          <w:lang w:eastAsia="tr-TR"/>
        </w:rPr>
        <mc:AlternateContent>
          <mc:Choice Requires="wps">
            <w:drawing>
              <wp:anchor distT="0" distB="0" distL="114300" distR="114300" simplePos="0" relativeHeight="251693056" behindDoc="1" locked="0" layoutInCell="1" allowOverlap="1" wp14:anchorId="742C8F3D" wp14:editId="6E8F5A7A">
                <wp:simplePos x="0" y="0"/>
                <wp:positionH relativeFrom="margin">
                  <wp:posOffset>-92599</wp:posOffset>
                </wp:positionH>
                <wp:positionV relativeFrom="paragraph">
                  <wp:posOffset>86995</wp:posOffset>
                </wp:positionV>
                <wp:extent cx="285115" cy="292100"/>
                <wp:effectExtent l="0" t="0" r="19685" b="12700"/>
                <wp:wrapNone/>
                <wp:docPr id="18435" name="Flowchart: Connector 18435"/>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182F9" id="Flowchart: Connector 18435" o:spid="_x0000_s1026" type="#_x0000_t120" style="position:absolute;margin-left:-7.3pt;margin-top:6.85pt;width:22.45pt;height:23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" fillcolor="#9cc2e5 [1940]" strokecolor="#9cc2e5 [1940]" strokeweight="1pt">
                <v:stroke joinstyle="miter"/>
                <w10:wrap anchorx="margin"/>
              </v:shape>
            </w:pict>
          </mc:Fallback>
        </mc:AlternateContent>
      </w:r>
    </w:p>
    <w:p w14:paraId="5055B0A7" w14:textId="639D3140" w:rsidR="006968DE" w:rsidRPr="008F6E16" w:rsidRDefault="006968DE" w:rsidP="00C07020">
      <w:pPr>
        <w:pStyle w:val="ListParagraph"/>
        <w:numPr>
          <w:ilvl w:val="0"/>
          <w:numId w:val="12"/>
        </w:numPr>
        <w:rPr>
          <w:color w:val="FFFFFF" w:themeColor="background1"/>
        </w:rPr>
      </w:pPr>
      <w:r w:rsidRPr="008F6E16">
        <w:rPr>
          <w:b/>
        </w:rPr>
        <w:t xml:space="preserve">Şifresi Çözülmüş Dosyanın </w:t>
      </w:r>
      <w:proofErr w:type="spellStart"/>
      <w:r w:rsidRPr="008F6E16">
        <w:rPr>
          <w:b/>
        </w:rPr>
        <w:t>Lokasyonu</w:t>
      </w:r>
      <w:proofErr w:type="spellEnd"/>
      <w:r w:rsidRPr="006968DE">
        <w:t>: Ş</w:t>
      </w:r>
      <w:r>
        <w:t>ifresi çözülen dosyanın nereye kaydedileceğinin belirlendiği aşamadır.</w:t>
      </w:r>
    </w:p>
    <w:p w14:paraId="18851BE8" w14:textId="0DE6F7BD" w:rsidR="00483ADD" w:rsidRDefault="00483ADD" w:rsidP="00A40748">
      <w:r>
        <w:br w:type="page"/>
      </w:r>
    </w:p>
    <w:p w14:paraId="4BE64028" w14:textId="6525F94F" w:rsidR="005D7150" w:rsidRDefault="005D7150" w:rsidP="005D7150">
      <w:pPr>
        <w:pStyle w:val="Heading3"/>
      </w:pPr>
      <w:bookmarkStart w:id="21" w:name="_Toc53568050"/>
      <w:bookmarkStart w:id="22" w:name="_Toc68212239"/>
      <w:r>
        <w:lastRenderedPageBreak/>
        <w:t xml:space="preserve">Paylaşım </w:t>
      </w:r>
      <w:r w:rsidR="009570FB">
        <w:t>A</w:t>
      </w:r>
      <w:r>
        <w:t>yarları</w:t>
      </w:r>
      <w:bookmarkEnd w:id="21"/>
      <w:bookmarkEnd w:id="22"/>
    </w:p>
    <w:p w14:paraId="67F93BD1" w14:textId="4D7F4227" w:rsidR="00CB6B2F" w:rsidRDefault="00CB6B2F" w:rsidP="00DE590E">
      <w:r>
        <w:t xml:space="preserve">Kryptos ayar ekranından paylaşım ayarlarının düzenlenmesi açıklanmaktadır. </w:t>
      </w:r>
      <w:r w:rsidRPr="0085736B">
        <w:t>Bu menüde paylaşım ile ilgili işlemler yer alır. “Bağlantılar”, “Gruplar”, “Giden İstekler” ve “Gelen İstekler” olmak üzere 4 alt menü bulunmaktadır</w:t>
      </w:r>
      <w:r>
        <w:t>.</w:t>
      </w:r>
    </w:p>
    <w:p w14:paraId="61D34EC5" w14:textId="0DC3552B" w:rsidR="00AD7207" w:rsidRPr="00DE590E" w:rsidRDefault="0048509B" w:rsidP="000973F5">
      <w:pPr>
        <w:pStyle w:val="Heading4"/>
        <w:ind w:firstLine="708"/>
      </w:pPr>
      <w:bookmarkStart w:id="23" w:name="_Toc68212240"/>
      <w:r w:rsidRPr="00DE590E">
        <w:t>Bağlantılar</w:t>
      </w:r>
      <w:bookmarkEnd w:id="23"/>
    </w:p>
    <w:p w14:paraId="7E786A7B" w14:textId="7EF22661" w:rsidR="00AD7207" w:rsidRDefault="00DE590E" w:rsidP="00DE590E">
      <w:r w:rsidRPr="00AB013C">
        <w:rPr>
          <w:noProof/>
          <w:sz w:val="18"/>
          <w:lang w:eastAsia="tr-TR"/>
        </w:rPr>
        <mc:AlternateContent>
          <mc:Choice Requires="wps">
            <w:drawing>
              <wp:anchor distT="0" distB="0" distL="114300" distR="114300" simplePos="0" relativeHeight="251695104" behindDoc="1" locked="0" layoutInCell="1" allowOverlap="1" wp14:anchorId="1AF3E56A" wp14:editId="0C8EF8A7">
                <wp:simplePos x="0" y="0"/>
                <wp:positionH relativeFrom="margin">
                  <wp:posOffset>124460</wp:posOffset>
                </wp:positionH>
                <wp:positionV relativeFrom="paragraph">
                  <wp:posOffset>332105</wp:posOffset>
                </wp:positionV>
                <wp:extent cx="285115" cy="292100"/>
                <wp:effectExtent l="0" t="0" r="19685" b="12700"/>
                <wp:wrapNone/>
                <wp:docPr id="18440" name="Flowchart: Connector 18440"/>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634DB" id="Flowchart: Connector 18440" o:spid="_x0000_s1026" type="#_x0000_t120" style="position:absolute;margin-left:9.8pt;margin-top:26.15pt;width:22.45pt;height:23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" fillcolor="#9cc2e5 [1940]" strokecolor="#9cc2e5 [1940]" strokeweight="1pt">
                <v:stroke joinstyle="miter"/>
                <w10:wrap anchorx="margin"/>
              </v:shape>
            </w:pict>
          </mc:Fallback>
        </mc:AlternateContent>
      </w:r>
      <w:r w:rsidRPr="008F1421">
        <w:t>Bağlantılar menüsünden, bağlantı kurulmak istenen hesaplarla “Sunucu İle (Otomatik)” veya “Bağlantı Dosyası İle (Manuel)” bağlantı kurma i</w:t>
      </w:r>
      <w:r>
        <w:t>şlemleri yapılır.</w:t>
      </w:r>
    </w:p>
    <w:p w14:paraId="5CF455BF" w14:textId="0F7420F0" w:rsidR="00835D14" w:rsidRDefault="00835D14" w:rsidP="00835D14">
      <w:pPr>
        <w:pStyle w:val="ListParagraph"/>
        <w:numPr>
          <w:ilvl w:val="0"/>
          <w:numId w:val="14"/>
        </w:numPr>
        <w:spacing w:after="120"/>
        <w:ind w:left="714" w:hanging="357"/>
        <w:rPr>
          <w:b/>
        </w:rPr>
      </w:pPr>
      <w:r w:rsidRPr="00AB6CEB">
        <w:rPr>
          <w:b/>
        </w:rPr>
        <w:t>Sunucu ile Otomatik Bağlantı</w:t>
      </w:r>
      <w:r w:rsidRPr="00835D14">
        <w:rPr>
          <w:noProof/>
          <w:sz w:val="18"/>
          <w:lang w:eastAsia="tr-TR"/>
        </w:rPr>
        <w:t xml:space="preserve"> </w:t>
      </w:r>
    </w:p>
    <w:p w14:paraId="2AB74190" w14:textId="75204D5C" w:rsidR="00835D14" w:rsidRPr="00835D14" w:rsidRDefault="00835D14" w:rsidP="00DE590E">
      <w:pPr>
        <w:rPr>
          <w:sz w:val="4"/>
        </w:rPr>
      </w:pPr>
      <w:r w:rsidRPr="00AB013C">
        <w:rPr>
          <w:noProof/>
          <w:sz w:val="18"/>
          <w:lang w:eastAsia="tr-TR"/>
        </w:rPr>
        <mc:AlternateContent>
          <mc:Choice Requires="wps">
            <w:drawing>
              <wp:anchor distT="0" distB="0" distL="114300" distR="114300" simplePos="0" relativeHeight="251727872" behindDoc="1" locked="0" layoutInCell="1" allowOverlap="1" wp14:anchorId="7EAAE753" wp14:editId="63E5DBBC">
                <wp:simplePos x="0" y="0"/>
                <wp:positionH relativeFrom="margin">
                  <wp:posOffset>-84732</wp:posOffset>
                </wp:positionH>
                <wp:positionV relativeFrom="paragraph">
                  <wp:posOffset>38093</wp:posOffset>
                </wp:positionV>
                <wp:extent cx="285115" cy="292100"/>
                <wp:effectExtent l="0" t="0" r="19685" b="12700"/>
                <wp:wrapNone/>
                <wp:docPr id="18444" name="Flowchart: Connector 18444"/>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CCD24" id="Flowchart: Connector 18444" o:spid="_x0000_s1026" type="#_x0000_t120" style="position:absolute;margin-left:-6.65pt;margin-top:3pt;width:22.45pt;height:23pt;z-index:-25158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" fillcolor="#9cc2e5 [1940]" strokecolor="#9cc2e5 [1940]" strokeweight="1pt">
                <v:stroke joinstyle="miter"/>
                <w10:wrap anchorx="margin"/>
              </v:shape>
            </w:pict>
          </mc:Fallback>
        </mc:AlternateContent>
      </w:r>
    </w:p>
    <w:p w14:paraId="63078DF3" w14:textId="7AC5598F" w:rsidR="00DE590E" w:rsidRDefault="00DE590E" w:rsidP="00C07020">
      <w:pPr>
        <w:pStyle w:val="ListParagraph"/>
        <w:numPr>
          <w:ilvl w:val="0"/>
          <w:numId w:val="13"/>
        </w:numPr>
      </w:pPr>
      <w:r w:rsidRPr="00DE590E">
        <w:t>“Bağlantılar” sekmesinde yer alan “Yeni İstek” butonuna tıkla</w:t>
      </w:r>
      <w:r>
        <w:t>yınız</w:t>
      </w:r>
      <w:r w:rsidRPr="00DE590E">
        <w:t>.</w:t>
      </w:r>
    </w:p>
    <w:p w14:paraId="6137CA09" w14:textId="3AF6C485" w:rsidR="00DE590E" w:rsidRDefault="00DE590E" w:rsidP="00DE590E">
      <w:pPr>
        <w:jc w:val="center"/>
      </w:pPr>
      <w:r>
        <w:rPr>
          <w:noProof/>
          <w:lang w:eastAsia="tr-TR"/>
        </w:rPr>
        <mc:AlternateContent>
          <mc:Choice Requires="wpg">
            <w:drawing>
              <wp:inline distT="0" distB="0" distL="0" distR="0" wp14:anchorId="57F7A13C" wp14:editId="4CBCA225">
                <wp:extent cx="4057252" cy="3019425"/>
                <wp:effectExtent l="0" t="0" r="635" b="9525"/>
                <wp:docPr id="26" name="Group 26"/>
                <wp:cNvGraphicFramePr/>
                <a:graphic xmlns:a="http://schemas.openxmlformats.org/drawingml/2006/main">
                  <a:graphicData uri="http://schemas.microsoft.com/office/word/2010/wordprocessingGroup">
                    <wpg:wgp>
                      <wpg:cNvGrpSpPr/>
                      <wpg:grpSpPr>
                        <a:xfrm>
                          <a:off x="0" y="0"/>
                          <a:ext cx="4057252" cy="3019425"/>
                          <a:chOff x="0" y="0"/>
                          <a:chExt cx="4737735" cy="3387090"/>
                        </a:xfrm>
                      </wpg:grpSpPr>
                      <pic:pic xmlns:pic="http://schemas.openxmlformats.org/drawingml/2006/picture">
                        <pic:nvPicPr>
                          <pic:cNvPr id="25" name="Picture 25" descr="C:\Users\sebnem.eraslan\Desktop\Paylaşım Ayarları.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7735" cy="3387090"/>
                          </a:xfrm>
                          <a:prstGeom prst="rect">
                            <a:avLst/>
                          </a:prstGeom>
                          <a:noFill/>
                          <a:ln>
                            <a:noFill/>
                          </a:ln>
                        </pic:spPr>
                      </pic:pic>
                      <wps:wsp>
                        <wps:cNvPr id="24" name="Rectangle 24"/>
                        <wps:cNvSpPr/>
                        <wps:spPr>
                          <a:xfrm>
                            <a:off x="47625" y="3048000"/>
                            <a:ext cx="10287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A72EDA9" id="Group 26" o:spid="_x0000_s1026" style="width:319.45pt;height:237.75pt;mso-position-horizontal-relative:char;mso-position-vertical-relative:line" coordsize="47377,33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">
                <v:shape id="Picture 25" o:spid="_x0000_s1027" type="#_x0000_t75" style="position:absolute;width:47377;height:33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">
                  <v:imagedata r:id="rId35" o:title="Paylaşım Ayarları"/>
                  <v:path arrowok="t"/>
                </v:shape>
                <v:rect id="Rectangle 24" o:spid="_x0000_s1028" style="position:absolute;left:476;top:30480;width:1028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" filled="f" strokecolor="red" strokeweight="2pt"/>
                <w10:anchorlock/>
              </v:group>
            </w:pict>
          </mc:Fallback>
        </mc:AlternateContent>
      </w:r>
    </w:p>
    <w:p w14:paraId="7E7781BB" w14:textId="72985060" w:rsidR="00DE590E" w:rsidRDefault="00483ADD" w:rsidP="00C07020">
      <w:pPr>
        <w:pStyle w:val="ListParagraph"/>
        <w:numPr>
          <w:ilvl w:val="0"/>
          <w:numId w:val="13"/>
        </w:numPr>
      </w:pPr>
      <w:r w:rsidRPr="00AB013C">
        <w:rPr>
          <w:noProof/>
          <w:sz w:val="18"/>
          <w:lang w:eastAsia="tr-TR"/>
        </w:rPr>
        <mc:AlternateContent>
          <mc:Choice Requires="wps">
            <w:drawing>
              <wp:anchor distT="0" distB="0" distL="114300" distR="114300" simplePos="0" relativeHeight="251697152" behindDoc="1" locked="0" layoutInCell="1" allowOverlap="1" wp14:anchorId="7C031D59" wp14:editId="173BCEEF">
                <wp:simplePos x="0" y="0"/>
                <wp:positionH relativeFrom="margin">
                  <wp:posOffset>-92821</wp:posOffset>
                </wp:positionH>
                <wp:positionV relativeFrom="paragraph">
                  <wp:posOffset>-59055</wp:posOffset>
                </wp:positionV>
                <wp:extent cx="285115" cy="292100"/>
                <wp:effectExtent l="0" t="0" r="19685" b="12700"/>
                <wp:wrapNone/>
                <wp:docPr id="18441" name="Flowchart: Connector 18441"/>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7FB0" id="Flowchart: Connector 18441" o:spid="_x0000_s1026" type="#_x0000_t120" style="position:absolute;margin-left:-7.3pt;margin-top:-4.65pt;width:22.45pt;height:23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" fillcolor="#9cc2e5 [1940]" strokecolor="#9cc2e5 [1940]" strokeweight="1pt">
                <v:stroke joinstyle="miter"/>
                <w10:wrap anchorx="margin"/>
              </v:shape>
            </w:pict>
          </mc:Fallback>
        </mc:AlternateContent>
      </w:r>
      <w:r w:rsidRPr="00483ADD">
        <w:t>Çıkan ekranda sisteme kayıtlı h</w:t>
      </w:r>
      <w:r w:rsidR="0043083D">
        <w:t>erhangi bir e-posta adresi seçiniz</w:t>
      </w:r>
      <w:r w:rsidRPr="00483ADD">
        <w:t>, e-posta alanına bağlantı talebinin, iletilmek istenen e-posta adresi</w:t>
      </w:r>
      <w:r w:rsidR="00D737E0">
        <w:t>ni</w:t>
      </w:r>
      <w:r w:rsidRPr="00483ADD">
        <w:t xml:space="preserve"> giri</w:t>
      </w:r>
      <w:r w:rsidR="00D737E0">
        <w:t>niz</w:t>
      </w:r>
      <w:r w:rsidRPr="00483ADD">
        <w:t xml:space="preserve"> ve “Yöntem” alanından </w:t>
      </w:r>
      <w:r w:rsidR="00835D14">
        <w:t>“Sunucu ile (Otomatik)”</w:t>
      </w:r>
      <w:r w:rsidRPr="00483ADD">
        <w:t xml:space="preserve"> bağlantı türü</w:t>
      </w:r>
      <w:r w:rsidR="00B7410A">
        <w:t>nü</w:t>
      </w:r>
      <w:r w:rsidRPr="00483ADD">
        <w:t xml:space="preserve"> seçi</w:t>
      </w:r>
      <w:r w:rsidR="00B7410A">
        <w:t>niz</w:t>
      </w:r>
      <w:r w:rsidRPr="00483ADD">
        <w:t>, ardından “Ekle” butonuna tıkla</w:t>
      </w:r>
      <w:r w:rsidR="00B7410A">
        <w:t>yınız</w:t>
      </w:r>
      <w:r w:rsidRPr="00483ADD">
        <w:t xml:space="preserve">. </w:t>
      </w:r>
    </w:p>
    <w:p w14:paraId="563CC5E2" w14:textId="6DB4B51C" w:rsidR="00B7410A" w:rsidRDefault="00B7410A" w:rsidP="00B7410A">
      <w:pPr>
        <w:jc w:val="center"/>
      </w:pPr>
      <w:r>
        <w:rPr>
          <w:rFonts w:cstheme="minorHAnsi"/>
          <w:noProof/>
          <w:lang w:eastAsia="tr-TR"/>
        </w:rPr>
        <mc:AlternateContent>
          <mc:Choice Requires="wpg">
            <w:drawing>
              <wp:inline distT="0" distB="0" distL="0" distR="0" wp14:anchorId="299E1D19" wp14:editId="2CE8F451">
                <wp:extent cx="4062509" cy="3152775"/>
                <wp:effectExtent l="0" t="0" r="0" b="9525"/>
                <wp:docPr id="29" name="Group 29"/>
                <wp:cNvGraphicFramePr/>
                <a:graphic xmlns:a="http://schemas.openxmlformats.org/drawingml/2006/main">
                  <a:graphicData uri="http://schemas.microsoft.com/office/word/2010/wordprocessingGroup">
                    <wpg:wgp>
                      <wpg:cNvGrpSpPr/>
                      <wpg:grpSpPr>
                        <a:xfrm>
                          <a:off x="0" y="0"/>
                          <a:ext cx="4062509" cy="3152775"/>
                          <a:chOff x="0" y="0"/>
                          <a:chExt cx="4738370" cy="3647440"/>
                        </a:xfrm>
                      </wpg:grpSpPr>
                      <pic:pic xmlns:pic="http://schemas.openxmlformats.org/drawingml/2006/picture">
                        <pic:nvPicPr>
                          <pic:cNvPr id="54" name="Picture 54" descr="C:\Users\sebnem.eraslan\Desktop\Bağlantı Kurma.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8370" cy="3647440"/>
                          </a:xfrm>
                          <a:prstGeom prst="rect">
                            <a:avLst/>
                          </a:prstGeom>
                          <a:noFill/>
                          <a:ln>
                            <a:noFill/>
                          </a:ln>
                        </pic:spPr>
                      </pic:pic>
                      <wps:wsp>
                        <wps:cNvPr id="28" name="Rectangle 28"/>
                        <wps:cNvSpPr/>
                        <wps:spPr>
                          <a:xfrm>
                            <a:off x="3248025" y="2133600"/>
                            <a:ext cx="8667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B1C7EB" id="Group 29" o:spid="_x0000_s1026" style="width:319.9pt;height:248.25pt;mso-position-horizontal-relative:char;mso-position-vertical-relative:line" coordsize="47383,36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">
                <v:shape id="Picture 54" o:spid="_x0000_s1027" type="#_x0000_t75" style="position:absolute;width:47383;height:36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">
                  <v:imagedata r:id="rId37" o:title="Bağlantı Kurma"/>
                  <v:path arrowok="t"/>
                </v:shape>
                <v:rect id="Rectangle 28" o:spid="_x0000_s1028" style="position:absolute;left:32480;top:21336;width:866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" filled="f" strokecolor="red" strokeweight="2pt"/>
                <w10:anchorlock/>
              </v:group>
            </w:pict>
          </mc:Fallback>
        </mc:AlternateContent>
      </w:r>
    </w:p>
    <w:p w14:paraId="5F51F082" w14:textId="77777777" w:rsidR="00835D14" w:rsidRDefault="00835D14" w:rsidP="00835D14">
      <w:r w:rsidRPr="008F1421">
        <w:lastRenderedPageBreak/>
        <w:t>İşlemler, bağlantı kurulmak istenen hesabın bağlantı türüne göre (Açık, Kapalı, Onay Alınsın) değişiklik gösterecektir.</w:t>
      </w:r>
    </w:p>
    <w:p w14:paraId="6584A249" w14:textId="77777777" w:rsidR="00835D14" w:rsidRDefault="00835D14" w:rsidP="00835D14">
      <w:pPr>
        <w:jc w:val="center"/>
      </w:pPr>
      <w:r w:rsidRPr="008F1421">
        <w:rPr>
          <w:rFonts w:cstheme="minorHAnsi"/>
          <w:noProof/>
          <w:lang w:eastAsia="tr-TR"/>
        </w:rPr>
        <w:drawing>
          <wp:inline distT="0" distB="0" distL="0" distR="0" wp14:anchorId="2EB6E2A3" wp14:editId="460D7123">
            <wp:extent cx="3600000" cy="2862000"/>
            <wp:effectExtent l="0" t="0" r="635" b="0"/>
            <wp:docPr id="30" name="Picture 30" descr="C:\Users\sebnem.eraslan\Desktop\Çevrimiçi Bağlant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bnem.eraslan\Desktop\Çevrimiçi Bağlantı.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0" cy="2862000"/>
                    </a:xfrm>
                    <a:prstGeom prst="rect">
                      <a:avLst/>
                    </a:prstGeom>
                    <a:noFill/>
                    <a:ln>
                      <a:noFill/>
                    </a:ln>
                  </pic:spPr>
                </pic:pic>
              </a:graphicData>
            </a:graphic>
          </wp:inline>
        </w:drawing>
      </w:r>
    </w:p>
    <w:p w14:paraId="2C52BC69" w14:textId="77777777" w:rsidR="00835D14" w:rsidRDefault="00835D14" w:rsidP="00835D14">
      <w:pPr>
        <w:pStyle w:val="ListParagraph"/>
        <w:numPr>
          <w:ilvl w:val="0"/>
          <w:numId w:val="3"/>
        </w:numPr>
        <w:spacing w:after="240" w:line="248" w:lineRule="auto"/>
        <w:ind w:right="454"/>
        <w:rPr>
          <w:rFonts w:cstheme="minorHAnsi"/>
          <w:color w:val="auto"/>
        </w:rPr>
      </w:pPr>
      <w:r w:rsidRPr="008F1421">
        <w:rPr>
          <w:rFonts w:cstheme="minorHAnsi"/>
          <w:color w:val="auto"/>
        </w:rPr>
        <w:t xml:space="preserve">Hesap “Açık” ise, </w:t>
      </w:r>
      <w:r>
        <w:rPr>
          <w:rFonts w:cstheme="minorHAnsi"/>
          <w:color w:val="auto"/>
        </w:rPr>
        <w:t>otomatik olarak bağlantı kurulur</w:t>
      </w:r>
      <w:r w:rsidRPr="008F1421">
        <w:rPr>
          <w:rFonts w:cstheme="minorHAnsi"/>
          <w:color w:val="auto"/>
        </w:rPr>
        <w:t xml:space="preserve">. </w:t>
      </w:r>
    </w:p>
    <w:p w14:paraId="7D12E594" w14:textId="77777777" w:rsidR="00835D14" w:rsidRDefault="00835D14" w:rsidP="00835D14">
      <w:pPr>
        <w:pStyle w:val="ListParagraph"/>
        <w:numPr>
          <w:ilvl w:val="0"/>
          <w:numId w:val="3"/>
        </w:numPr>
        <w:spacing w:after="240" w:line="248" w:lineRule="auto"/>
        <w:ind w:right="454"/>
        <w:rPr>
          <w:rFonts w:cstheme="minorHAnsi"/>
          <w:color w:val="auto"/>
        </w:rPr>
      </w:pPr>
      <w:r w:rsidRPr="008F1421">
        <w:rPr>
          <w:rFonts w:cstheme="minorHAnsi"/>
          <w:color w:val="auto"/>
        </w:rPr>
        <w:t xml:space="preserve">Hesap “Onay Alınsın” ise, karşı tarafa istekle ilgili bir bildirim </w:t>
      </w:r>
      <w:r>
        <w:rPr>
          <w:rFonts w:cstheme="minorHAnsi"/>
          <w:color w:val="auto"/>
        </w:rPr>
        <w:t xml:space="preserve">gönderilir; karşı tarafın kabul veya </w:t>
      </w:r>
      <w:r w:rsidRPr="008F1421">
        <w:rPr>
          <w:rFonts w:cstheme="minorHAnsi"/>
          <w:color w:val="auto"/>
        </w:rPr>
        <w:t xml:space="preserve">ret durumuna göre bağlantı kurulur. </w:t>
      </w:r>
    </w:p>
    <w:p w14:paraId="58FE4C03" w14:textId="209F6201" w:rsidR="00835D14" w:rsidRDefault="00835D14" w:rsidP="00835D14">
      <w:pPr>
        <w:pStyle w:val="ListParagraph"/>
        <w:numPr>
          <w:ilvl w:val="0"/>
          <w:numId w:val="3"/>
        </w:numPr>
        <w:spacing w:after="240"/>
        <w:ind w:left="499" w:right="454" w:hanging="357"/>
        <w:rPr>
          <w:rFonts w:cstheme="minorHAnsi"/>
          <w:color w:val="auto"/>
        </w:rPr>
      </w:pPr>
      <w:r w:rsidRPr="00392189">
        <w:rPr>
          <w:rFonts w:cstheme="minorHAnsi"/>
          <w:color w:val="auto"/>
        </w:rPr>
        <w:t>Hesap “Kapalı” ise çevrimdışı bağlantı adımları takip edilir</w:t>
      </w:r>
      <w:r>
        <w:rPr>
          <w:rFonts w:cstheme="minorHAnsi"/>
          <w:color w:val="auto"/>
        </w:rPr>
        <w:t>.</w:t>
      </w:r>
    </w:p>
    <w:p w14:paraId="5D0CF6B9" w14:textId="6FADF591" w:rsidR="001266E5" w:rsidRDefault="001266E5" w:rsidP="001266E5">
      <w:pPr>
        <w:pStyle w:val="ListParagraph"/>
        <w:spacing w:after="240"/>
        <w:ind w:left="499" w:right="454" w:firstLine="0"/>
        <w:rPr>
          <w:rFonts w:cstheme="minorHAnsi"/>
          <w:color w:val="auto"/>
        </w:rPr>
      </w:pPr>
      <w:r w:rsidRPr="00AB013C">
        <w:rPr>
          <w:noProof/>
          <w:sz w:val="18"/>
          <w:lang w:eastAsia="tr-TR"/>
        </w:rPr>
        <mc:AlternateContent>
          <mc:Choice Requires="wps">
            <w:drawing>
              <wp:anchor distT="0" distB="0" distL="114300" distR="114300" simplePos="0" relativeHeight="251701248" behindDoc="1" locked="0" layoutInCell="1" allowOverlap="1" wp14:anchorId="1FA812E0" wp14:editId="0CBA215D">
                <wp:simplePos x="0" y="0"/>
                <wp:positionH relativeFrom="margin">
                  <wp:posOffset>126644</wp:posOffset>
                </wp:positionH>
                <wp:positionV relativeFrom="paragraph">
                  <wp:posOffset>97274</wp:posOffset>
                </wp:positionV>
                <wp:extent cx="285115" cy="292100"/>
                <wp:effectExtent l="0" t="0" r="19685" b="12700"/>
                <wp:wrapNone/>
                <wp:docPr id="18447" name="Flowchart: Connector 18447"/>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BE162" id="Flowchart: Connector 18447" o:spid="_x0000_s1026" type="#_x0000_t120" style="position:absolute;margin-left:9.95pt;margin-top:7.65pt;width:22.45pt;height:23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" fillcolor="#9cc2e5 [1940]" strokecolor="#9cc2e5 [1940]" strokeweight="1pt">
                <v:stroke joinstyle="miter"/>
                <w10:wrap anchorx="margin"/>
              </v:shape>
            </w:pict>
          </mc:Fallback>
        </mc:AlternateContent>
      </w:r>
    </w:p>
    <w:p w14:paraId="2110C177" w14:textId="4996429D" w:rsidR="00AB6CEB" w:rsidRDefault="00AB6CEB" w:rsidP="00C07020">
      <w:pPr>
        <w:pStyle w:val="ListParagraph"/>
        <w:numPr>
          <w:ilvl w:val="0"/>
          <w:numId w:val="14"/>
        </w:numPr>
        <w:spacing w:before="240" w:after="240"/>
        <w:ind w:left="714" w:hanging="357"/>
        <w:rPr>
          <w:b/>
        </w:rPr>
      </w:pPr>
      <w:r w:rsidRPr="001266E5">
        <w:rPr>
          <w:b/>
        </w:rPr>
        <w:t>Bağlantı Dosyası ile Manuel Bağlantı</w:t>
      </w:r>
    </w:p>
    <w:p w14:paraId="439BE2C3" w14:textId="62431B6E" w:rsidR="00F37564" w:rsidRDefault="008B4279" w:rsidP="00AB6CEB">
      <w:r>
        <w:rPr>
          <w:noProof/>
          <w:lang w:eastAsia="tr-TR"/>
        </w:rPr>
        <mc:AlternateContent>
          <mc:Choice Requires="wps">
            <w:drawing>
              <wp:anchor distT="0" distB="0" distL="114300" distR="114300" simplePos="0" relativeHeight="251728896" behindDoc="1" locked="0" layoutInCell="1" allowOverlap="1" wp14:anchorId="4380435F" wp14:editId="5B9E9180">
                <wp:simplePos x="0" y="0"/>
                <wp:positionH relativeFrom="column">
                  <wp:posOffset>133875</wp:posOffset>
                </wp:positionH>
                <wp:positionV relativeFrom="paragraph">
                  <wp:posOffset>310681</wp:posOffset>
                </wp:positionV>
                <wp:extent cx="310100" cy="739471"/>
                <wp:effectExtent l="0" t="0" r="13970" b="22860"/>
                <wp:wrapNone/>
                <wp:docPr id="33" name="Rectangle 33"/>
                <wp:cNvGraphicFramePr/>
                <a:graphic xmlns:a="http://schemas.openxmlformats.org/drawingml/2006/main">
                  <a:graphicData uri="http://schemas.microsoft.com/office/word/2010/wordprocessingShape">
                    <wps:wsp>
                      <wps:cNvSpPr/>
                      <wps:spPr>
                        <a:xfrm>
                          <a:off x="0" y="0"/>
                          <a:ext cx="310100" cy="739471"/>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7109F" id="Rectangle 33" o:spid="_x0000_s1026" style="position:absolute;margin-left:10.55pt;margin-top:24.45pt;width:24.4pt;height:58.25pt;z-index:-25158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" fillcolor="#9cc2e5 [1940]" strokecolor="#9cc2e5 [1940]" strokeweight="1pt"/>
            </w:pict>
          </mc:Fallback>
        </mc:AlternateContent>
      </w:r>
      <w:r w:rsidR="00C26564" w:rsidRPr="00DB7346">
        <w:t xml:space="preserve">Bağlantı Dosyası İle (Manuel) </w:t>
      </w:r>
      <w:r w:rsidR="00C26564" w:rsidRPr="008F1421">
        <w:t>bağlantı isteği</w:t>
      </w:r>
      <w:r w:rsidR="00C26564">
        <w:t xml:space="preserve">, bağlantı kurulacak kişi (hedef kullanıcı) sunucu ile iletişim kuramadığı durumlarda oluşturulur. </w:t>
      </w:r>
    </w:p>
    <w:p w14:paraId="33037C2A" w14:textId="77777777" w:rsidR="00CC14DA" w:rsidRDefault="00C26564" w:rsidP="00C07020">
      <w:pPr>
        <w:pStyle w:val="ListParagraph"/>
        <w:numPr>
          <w:ilvl w:val="0"/>
          <w:numId w:val="15"/>
        </w:numPr>
      </w:pPr>
      <w:r>
        <w:t>Manuel bağlantı kurmak için Paylaşım Ayarlarından “Bağlantılar” sekmesine tıkla</w:t>
      </w:r>
      <w:r w:rsidR="00F37564">
        <w:t>yınız</w:t>
      </w:r>
      <w:r>
        <w:t xml:space="preserve">. </w:t>
      </w:r>
    </w:p>
    <w:p w14:paraId="20D06B45" w14:textId="77777777" w:rsidR="00CC14DA" w:rsidRDefault="00C26564" w:rsidP="00C07020">
      <w:pPr>
        <w:pStyle w:val="ListParagraph"/>
        <w:numPr>
          <w:ilvl w:val="0"/>
          <w:numId w:val="15"/>
        </w:numPr>
      </w:pPr>
      <w:r>
        <w:t>Açılan ekrandan “Yeni İstek” butonuna tıkla</w:t>
      </w:r>
      <w:r w:rsidR="00CC14DA">
        <w:t xml:space="preserve">yınız. </w:t>
      </w:r>
    </w:p>
    <w:p w14:paraId="10441163" w14:textId="2686CEA1" w:rsidR="00CC14DA" w:rsidRDefault="00C26564" w:rsidP="00C07020">
      <w:pPr>
        <w:pStyle w:val="ListParagraph"/>
        <w:numPr>
          <w:ilvl w:val="0"/>
          <w:numId w:val="15"/>
        </w:numPr>
      </w:pPr>
      <w:r>
        <w:t>“Yöntem” açılabilir listesinden “Bağlantı Dosyası ile (Manuel)” seçeneği</w:t>
      </w:r>
      <w:r w:rsidR="00CC14DA">
        <w:t>ni seçiniz.</w:t>
      </w:r>
      <w:r>
        <w:t xml:space="preserve"> </w:t>
      </w:r>
    </w:p>
    <w:p w14:paraId="48ED0907" w14:textId="637B63B3" w:rsidR="00AB6CEB" w:rsidRDefault="00C26564" w:rsidP="00C07020">
      <w:pPr>
        <w:pStyle w:val="ListParagraph"/>
        <w:numPr>
          <w:ilvl w:val="0"/>
          <w:numId w:val="15"/>
        </w:numPr>
      </w:pPr>
      <w:r>
        <w:t>E-posta alanına bağlantı kurulacak kişinin (hedef kullanıcının) e-posta adresi</w:t>
      </w:r>
      <w:r w:rsidR="0033056E">
        <w:t>ni</w:t>
      </w:r>
      <w:r>
        <w:t xml:space="preserve"> yaz</w:t>
      </w:r>
      <w:r w:rsidR="0033056E">
        <w:t>a</w:t>
      </w:r>
      <w:r>
        <w:t>rak</w:t>
      </w:r>
      <w:r w:rsidR="0033056E">
        <w:t>,</w:t>
      </w:r>
      <w:r>
        <w:t xml:space="preserve"> </w:t>
      </w:r>
      <w:r w:rsidR="0033056E">
        <w:t xml:space="preserve">“Ekle </w:t>
      </w:r>
      <w:r>
        <w:t>butonuna tıkla</w:t>
      </w:r>
      <w:r w:rsidR="0033056E">
        <w:t>yınız</w:t>
      </w:r>
      <w:r>
        <w:t>.</w:t>
      </w:r>
    </w:p>
    <w:p w14:paraId="13085F5E" w14:textId="4DBBCD72" w:rsidR="00C26564" w:rsidRDefault="008B4279" w:rsidP="00C26564">
      <w:pPr>
        <w:jc w:val="center"/>
      </w:pPr>
      <w:r w:rsidRPr="00AB013C">
        <w:rPr>
          <w:noProof/>
          <w:sz w:val="18"/>
          <w:lang w:eastAsia="tr-TR"/>
        </w:rPr>
        <mc:AlternateContent>
          <mc:Choice Requires="wps">
            <w:drawing>
              <wp:anchor distT="0" distB="0" distL="114300" distR="114300" simplePos="0" relativeHeight="251730944" behindDoc="1" locked="0" layoutInCell="1" allowOverlap="1" wp14:anchorId="38C56DB9" wp14:editId="6D40B57D">
                <wp:simplePos x="0" y="0"/>
                <wp:positionH relativeFrom="margin">
                  <wp:posOffset>151075</wp:posOffset>
                </wp:positionH>
                <wp:positionV relativeFrom="paragraph">
                  <wp:posOffset>2790908</wp:posOffset>
                </wp:positionV>
                <wp:extent cx="285115" cy="292100"/>
                <wp:effectExtent l="0" t="0" r="19685" b="12700"/>
                <wp:wrapNone/>
                <wp:docPr id="44" name="Flowchart: Connector 44"/>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4A2C8" id="Flowchart: Connector 44" o:spid="_x0000_s1026" type="#_x0000_t120" style="position:absolute;margin-left:11.9pt;margin-top:219.75pt;width:22.45pt;height:23pt;z-index:-25158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" fillcolor="#9cc2e5 [1940]" strokecolor="#9cc2e5 [1940]" strokeweight="1pt">
                <v:stroke joinstyle="miter"/>
                <w10:wrap anchorx="margin"/>
              </v:shape>
            </w:pict>
          </mc:Fallback>
        </mc:AlternateContent>
      </w:r>
      <w:r w:rsidR="00C26564" w:rsidRPr="0065715C">
        <w:rPr>
          <w:noProof/>
          <w:lang w:eastAsia="tr-TR"/>
        </w:rPr>
        <w:drawing>
          <wp:inline distT="0" distB="0" distL="0" distR="0" wp14:anchorId="7808E520" wp14:editId="667F5C04">
            <wp:extent cx="3600000" cy="2768400"/>
            <wp:effectExtent l="0" t="0" r="635" b="0"/>
            <wp:docPr id="18408" name="Picture 18408" descr="C:\Users\sebnem.eraslan\Desktop\manuel bağlant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bnem.eraslan\Desktop\manuel bağlantı.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0000" cy="2768400"/>
                    </a:xfrm>
                    <a:prstGeom prst="rect">
                      <a:avLst/>
                    </a:prstGeom>
                    <a:noFill/>
                    <a:ln>
                      <a:noFill/>
                    </a:ln>
                  </pic:spPr>
                </pic:pic>
              </a:graphicData>
            </a:graphic>
          </wp:inline>
        </w:drawing>
      </w:r>
    </w:p>
    <w:p w14:paraId="6ED76526" w14:textId="08B5957A" w:rsidR="0033056E" w:rsidRDefault="0033056E" w:rsidP="00EE38D7">
      <w:pPr>
        <w:pStyle w:val="ListParagraph"/>
        <w:numPr>
          <w:ilvl w:val="0"/>
          <w:numId w:val="15"/>
        </w:numPr>
      </w:pPr>
      <w:r>
        <w:t>Ardından “</w:t>
      </w:r>
      <w:r w:rsidRPr="00B074CA">
        <w:t>.</w:t>
      </w:r>
      <w:proofErr w:type="spellStart"/>
      <w:r w:rsidRPr="00B074CA">
        <w:t>krypc</w:t>
      </w:r>
      <w:proofErr w:type="spellEnd"/>
      <w:r>
        <w:t>” uzantılı olarak oluşturulan dosya manuel olarak bağlantı kurulacak kişiye ulaştırılır.</w:t>
      </w:r>
    </w:p>
    <w:p w14:paraId="410D3BB7" w14:textId="3F9D51A7" w:rsidR="00242679" w:rsidRDefault="008B4279" w:rsidP="00242679">
      <w:pPr>
        <w:jc w:val="center"/>
      </w:pPr>
      <w:r w:rsidRPr="00AB013C">
        <w:rPr>
          <w:noProof/>
          <w:sz w:val="18"/>
          <w:lang w:eastAsia="tr-TR"/>
        </w:rPr>
        <w:lastRenderedPageBreak/>
        <mc:AlternateContent>
          <mc:Choice Requires="wps">
            <w:drawing>
              <wp:anchor distT="0" distB="0" distL="114300" distR="114300" simplePos="0" relativeHeight="251732992" behindDoc="1" locked="0" layoutInCell="1" allowOverlap="1" wp14:anchorId="05656652" wp14:editId="3EF9FCF7">
                <wp:simplePos x="0" y="0"/>
                <wp:positionH relativeFrom="margin">
                  <wp:posOffset>151075</wp:posOffset>
                </wp:positionH>
                <wp:positionV relativeFrom="paragraph">
                  <wp:posOffset>2016374</wp:posOffset>
                </wp:positionV>
                <wp:extent cx="285115" cy="292100"/>
                <wp:effectExtent l="0" t="0" r="19685" b="12700"/>
                <wp:wrapNone/>
                <wp:docPr id="48" name="Flowchart: Connector 48"/>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A3D9C" id="Flowchart: Connector 48" o:spid="_x0000_s1026" type="#_x0000_t120" style="position:absolute;margin-left:11.9pt;margin-top:158.75pt;width:22.45pt;height:23pt;z-index:-25158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" fillcolor="#9cc2e5 [1940]" strokecolor="#9cc2e5 [1940]" strokeweight="1pt">
                <v:stroke joinstyle="miter"/>
                <w10:wrap anchorx="margin"/>
              </v:shape>
            </w:pict>
          </mc:Fallback>
        </mc:AlternateContent>
      </w:r>
      <w:r w:rsidR="00242679" w:rsidRPr="00AA311D">
        <w:rPr>
          <w:noProof/>
          <w:lang w:eastAsia="tr-TR"/>
        </w:rPr>
        <w:drawing>
          <wp:inline distT="0" distB="0" distL="0" distR="0" wp14:anchorId="002F500B" wp14:editId="176A5EB5">
            <wp:extent cx="3600000" cy="2001600"/>
            <wp:effectExtent l="0" t="0" r="635" b="0"/>
            <wp:docPr id="18409" name="Picture 18409" descr="C:\Users\sebnem.eraslan\Desktop\bağlantı dosya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bnem.eraslan\Desktop\bağlantı dosyası.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0000" cy="2001600"/>
                    </a:xfrm>
                    <a:prstGeom prst="rect">
                      <a:avLst/>
                    </a:prstGeom>
                    <a:noFill/>
                    <a:ln>
                      <a:noFill/>
                    </a:ln>
                  </pic:spPr>
                </pic:pic>
              </a:graphicData>
            </a:graphic>
          </wp:inline>
        </w:drawing>
      </w:r>
    </w:p>
    <w:p w14:paraId="34FC4438" w14:textId="2DE92990" w:rsidR="00242679" w:rsidRDefault="00242679" w:rsidP="00EE38D7">
      <w:pPr>
        <w:pStyle w:val="ListParagraph"/>
        <w:numPr>
          <w:ilvl w:val="0"/>
          <w:numId w:val="15"/>
        </w:numPr>
        <w:rPr>
          <w:noProof/>
          <w:lang w:eastAsia="tr-TR"/>
        </w:rPr>
      </w:pPr>
      <w:r>
        <w:rPr>
          <w:noProof/>
          <w:lang w:eastAsia="tr-TR"/>
        </w:rPr>
        <w:t>Dosyanın oluşturulduğunu gösteren mesaj ekranda çıkar.</w:t>
      </w:r>
    </w:p>
    <w:p w14:paraId="71B88A2F" w14:textId="3F33243A" w:rsidR="00242679" w:rsidRDefault="008B4279" w:rsidP="00242679">
      <w:pPr>
        <w:jc w:val="center"/>
      </w:pPr>
      <w:r w:rsidRPr="00AB013C">
        <w:rPr>
          <w:noProof/>
          <w:sz w:val="18"/>
          <w:lang w:eastAsia="tr-TR"/>
        </w:rPr>
        <mc:AlternateContent>
          <mc:Choice Requires="wps">
            <w:drawing>
              <wp:anchor distT="0" distB="0" distL="114300" distR="114300" simplePos="0" relativeHeight="251735040" behindDoc="1" locked="0" layoutInCell="1" allowOverlap="1" wp14:anchorId="28019B9D" wp14:editId="66C00A76">
                <wp:simplePos x="0" y="0"/>
                <wp:positionH relativeFrom="margin">
                  <wp:posOffset>159027</wp:posOffset>
                </wp:positionH>
                <wp:positionV relativeFrom="paragraph">
                  <wp:posOffset>2782321</wp:posOffset>
                </wp:positionV>
                <wp:extent cx="285115" cy="292100"/>
                <wp:effectExtent l="0" t="0" r="19685" b="12700"/>
                <wp:wrapNone/>
                <wp:docPr id="63" name="Flowchart: Connector 63"/>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D531C" id="Flowchart: Connector 63" o:spid="_x0000_s1026" type="#_x0000_t120" style="position:absolute;margin-left:12.5pt;margin-top:219.1pt;width:22.45pt;height:23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" fillcolor="#9cc2e5 [1940]" strokecolor="#9cc2e5 [1940]" strokeweight="1pt">
                <v:stroke joinstyle="miter"/>
                <w10:wrap anchorx="margin"/>
              </v:shape>
            </w:pict>
          </mc:Fallback>
        </mc:AlternateContent>
      </w:r>
      <w:r w:rsidR="00242679" w:rsidRPr="00AA311D">
        <w:rPr>
          <w:noProof/>
          <w:lang w:eastAsia="tr-TR"/>
        </w:rPr>
        <w:drawing>
          <wp:inline distT="0" distB="0" distL="0" distR="0" wp14:anchorId="502CB5B6" wp14:editId="705E405C">
            <wp:extent cx="3600000" cy="2757600"/>
            <wp:effectExtent l="0" t="0" r="635" b="5080"/>
            <wp:docPr id="18410" name="Picture 18410" descr="C:\Users\sebnem.eraslan\Desktop\çdışı bağlant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bnem.eraslan\Desktop\çdışı bağlantı.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000" cy="2757600"/>
                    </a:xfrm>
                    <a:prstGeom prst="rect">
                      <a:avLst/>
                    </a:prstGeom>
                    <a:noFill/>
                    <a:ln>
                      <a:noFill/>
                    </a:ln>
                  </pic:spPr>
                </pic:pic>
              </a:graphicData>
            </a:graphic>
          </wp:inline>
        </w:drawing>
      </w:r>
    </w:p>
    <w:p w14:paraId="3E8EABA8" w14:textId="22534CC6" w:rsidR="0033125F" w:rsidRDefault="008B4279" w:rsidP="00A71469">
      <w:pPr>
        <w:pStyle w:val="ListParagraph"/>
        <w:numPr>
          <w:ilvl w:val="0"/>
          <w:numId w:val="15"/>
        </w:numPr>
      </w:pPr>
      <w:r>
        <w:t>Bağlantının gerçekleşmesi için o</w:t>
      </w:r>
      <w:r w:rsidR="0033125F">
        <w:t>turumu çevrimdışı olan hedef kullanıcı</w:t>
      </w:r>
      <w:r>
        <w:t xml:space="preserve">nın bağlantı dosyasını içe aktarması gerekmektedir. Hedef kullanıcı </w:t>
      </w:r>
      <w:r w:rsidR="0033125F">
        <w:t>“Bağlantılar” sekmesin</w:t>
      </w:r>
      <w:r>
        <w:t xml:space="preserve">den </w:t>
      </w:r>
      <w:r w:rsidR="0033125F">
        <w:t>“Bağlantı Dosyasını İçe Aktar” butonuna tıklayarak</w:t>
      </w:r>
      <w:r>
        <w:t>,</w:t>
      </w:r>
      <w:r w:rsidR="0033125F">
        <w:t xml:space="preserve"> manuel yol ile al</w:t>
      </w:r>
      <w:r w:rsidR="00A71469">
        <w:t xml:space="preserve">ınan </w:t>
      </w:r>
      <w:r w:rsidR="0033125F">
        <w:t>bağlantı dosyasını içeri aktarı</w:t>
      </w:r>
      <w:r>
        <w:t>r</w:t>
      </w:r>
      <w:r w:rsidR="0033125F">
        <w:t xml:space="preserve"> ve karşı taraf ile bağlantı kuru</w:t>
      </w:r>
      <w:r>
        <w:t>lur</w:t>
      </w:r>
      <w:r w:rsidR="0033125F">
        <w:t>.</w:t>
      </w:r>
    </w:p>
    <w:p w14:paraId="6CB0B7E9" w14:textId="0020E839" w:rsidR="0033125F" w:rsidRDefault="0033125F" w:rsidP="0033125F">
      <w:pPr>
        <w:jc w:val="center"/>
      </w:pPr>
      <w:r>
        <w:rPr>
          <w:noProof/>
          <w:lang w:eastAsia="tr-TR"/>
        </w:rPr>
        <mc:AlternateContent>
          <mc:Choice Requires="wpg">
            <w:drawing>
              <wp:inline distT="0" distB="0" distL="0" distR="0" wp14:anchorId="61E2AB77" wp14:editId="6AD7EE0C">
                <wp:extent cx="3503235" cy="2725947"/>
                <wp:effectExtent l="0" t="0" r="2540" b="17780"/>
                <wp:docPr id="18403" name="Group 18403"/>
                <wp:cNvGraphicFramePr/>
                <a:graphic xmlns:a="http://schemas.openxmlformats.org/drawingml/2006/main">
                  <a:graphicData uri="http://schemas.microsoft.com/office/word/2010/wordprocessingGroup">
                    <wpg:wgp>
                      <wpg:cNvGrpSpPr/>
                      <wpg:grpSpPr>
                        <a:xfrm>
                          <a:off x="0" y="0"/>
                          <a:ext cx="3503235" cy="2725947"/>
                          <a:chOff x="0" y="0"/>
                          <a:chExt cx="5220335" cy="4040505"/>
                        </a:xfrm>
                      </wpg:grpSpPr>
                      <pic:pic xmlns:pic="http://schemas.openxmlformats.org/drawingml/2006/picture">
                        <pic:nvPicPr>
                          <pic:cNvPr id="18411" name="Picture 18411" descr="C:\Users\sebnem.eraslan\Desktop\bağlantı dosyasını içeri aktar.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0335" cy="4040505"/>
                          </a:xfrm>
                          <a:prstGeom prst="rect">
                            <a:avLst/>
                          </a:prstGeom>
                          <a:noFill/>
                          <a:ln>
                            <a:noFill/>
                          </a:ln>
                        </pic:spPr>
                      </pic:pic>
                      <wps:wsp>
                        <wps:cNvPr id="18402" name="Rectangle 18402"/>
                        <wps:cNvSpPr/>
                        <wps:spPr>
                          <a:xfrm>
                            <a:off x="47625" y="3638550"/>
                            <a:ext cx="1771650" cy="40195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A977EF" id="Group 18403" o:spid="_x0000_s1026" style="width:275.85pt;height:214.65pt;mso-position-horizontal-relative:char;mso-position-vertical-relative:line" coordsize="52203,40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">
                <v:shape id="Picture 18411" o:spid="_x0000_s1027" type="#_x0000_t75" style="position:absolute;width:52203;height:40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">
                  <v:imagedata r:id="rId45" o:title="bağlantı dosyasını içeri aktar"/>
                  <v:path arrowok="t"/>
                </v:shape>
                <v:rect id="Rectangle 18402" o:spid="_x0000_s1028" style="position:absolute;left:476;top:36385;width:17716;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" filled="f" strokecolor="red" strokeweight="2pt"/>
                <w10:anchorlock/>
              </v:group>
            </w:pict>
          </mc:Fallback>
        </mc:AlternateContent>
      </w:r>
    </w:p>
    <w:p w14:paraId="2CA3F2C7" w14:textId="63A558CA" w:rsidR="00FB3F92" w:rsidRDefault="00FB3F92" w:rsidP="0033125F">
      <w:pPr>
        <w:jc w:val="center"/>
      </w:pPr>
      <w:r w:rsidRPr="00A852C8">
        <w:rPr>
          <w:noProof/>
          <w:lang w:eastAsia="tr-TR"/>
        </w:rPr>
        <w:lastRenderedPageBreak/>
        <w:drawing>
          <wp:inline distT="0" distB="0" distL="0" distR="0" wp14:anchorId="34FAB111" wp14:editId="78D44076">
            <wp:extent cx="3600000" cy="2361600"/>
            <wp:effectExtent l="0" t="0" r="635" b="635"/>
            <wp:docPr id="18428" name="Picture 18428" descr="C:\Users\sebnem.eraslan\Desktop\bağlantı dosyası seçi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bnem.eraslan\Desktop\bağlantı dosyası seçili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0000" cy="2361600"/>
                    </a:xfrm>
                    <a:prstGeom prst="rect">
                      <a:avLst/>
                    </a:prstGeom>
                    <a:noFill/>
                    <a:ln>
                      <a:noFill/>
                    </a:ln>
                  </pic:spPr>
                </pic:pic>
              </a:graphicData>
            </a:graphic>
          </wp:inline>
        </w:drawing>
      </w:r>
    </w:p>
    <w:p w14:paraId="5B994B4B" w14:textId="594C181F" w:rsidR="0033125F" w:rsidRDefault="008B4279" w:rsidP="00FB3F92">
      <w:pPr>
        <w:jc w:val="center"/>
      </w:pPr>
      <w:r w:rsidRPr="00AB013C">
        <w:rPr>
          <w:noProof/>
          <w:sz w:val="18"/>
          <w:lang w:eastAsia="tr-TR"/>
        </w:rPr>
        <mc:AlternateContent>
          <mc:Choice Requires="wps">
            <w:drawing>
              <wp:anchor distT="0" distB="0" distL="114300" distR="114300" simplePos="0" relativeHeight="251737088" behindDoc="1" locked="0" layoutInCell="1" allowOverlap="1" wp14:anchorId="643A4652" wp14:editId="01B9E3AF">
                <wp:simplePos x="0" y="0"/>
                <wp:positionH relativeFrom="margin">
                  <wp:posOffset>156759</wp:posOffset>
                </wp:positionH>
                <wp:positionV relativeFrom="paragraph">
                  <wp:posOffset>2808730</wp:posOffset>
                </wp:positionV>
                <wp:extent cx="285115" cy="292100"/>
                <wp:effectExtent l="0" t="0" r="19685" b="12700"/>
                <wp:wrapNone/>
                <wp:docPr id="18399" name="Flowchart: Connector 18399"/>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C47A7" id="Flowchart: Connector 18399" o:spid="_x0000_s1026" type="#_x0000_t120" style="position:absolute;margin-left:12.35pt;margin-top:221.15pt;width:22.45pt;height:23pt;z-index:-25157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" fillcolor="#9cc2e5 [1940]" strokecolor="#9cc2e5 [1940]" strokeweight="1pt">
                <v:stroke joinstyle="miter"/>
                <w10:wrap anchorx="margin"/>
              </v:shape>
            </w:pict>
          </mc:Fallback>
        </mc:AlternateContent>
      </w:r>
      <w:r w:rsidR="00FB3F92" w:rsidRPr="003724F1">
        <w:rPr>
          <w:noProof/>
          <w:lang w:eastAsia="tr-TR"/>
        </w:rPr>
        <w:drawing>
          <wp:inline distT="0" distB="0" distL="0" distR="0" wp14:anchorId="16D8A2F8" wp14:editId="53606AF1">
            <wp:extent cx="3600000" cy="2775600"/>
            <wp:effectExtent l="0" t="0" r="635" b="5715"/>
            <wp:docPr id="18429" name="Picture 18429" descr="C:\Users\sebnem.eraslan\Desktop\bağlant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bnem.eraslan\Desktop\bağlantı.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2775600"/>
                    </a:xfrm>
                    <a:prstGeom prst="rect">
                      <a:avLst/>
                    </a:prstGeom>
                    <a:noFill/>
                    <a:ln>
                      <a:noFill/>
                    </a:ln>
                  </pic:spPr>
                </pic:pic>
              </a:graphicData>
            </a:graphic>
          </wp:inline>
        </w:drawing>
      </w:r>
    </w:p>
    <w:p w14:paraId="5422CA06" w14:textId="207AECF3" w:rsidR="00FB3F92" w:rsidRDefault="00FB3F92" w:rsidP="00A71469">
      <w:pPr>
        <w:pStyle w:val="ListParagraph"/>
        <w:numPr>
          <w:ilvl w:val="0"/>
          <w:numId w:val="15"/>
        </w:numPr>
      </w:pPr>
      <w:r>
        <w:t>Ardından karşı tarafa, bağlantı isteği yollayan kullanıcı ile bağlantı kurmak isteyip istemediği sorulur. Gelen yanıta göre tek ya da çift taraflı bağlantı kurulur.</w:t>
      </w:r>
    </w:p>
    <w:p w14:paraId="3D449D84" w14:textId="768ED818" w:rsidR="001A313F" w:rsidRDefault="001A313F" w:rsidP="001A313F">
      <w:pPr>
        <w:jc w:val="center"/>
      </w:pPr>
      <w:r w:rsidRPr="003724F1">
        <w:rPr>
          <w:noProof/>
          <w:lang w:eastAsia="tr-TR"/>
        </w:rPr>
        <w:drawing>
          <wp:inline distT="0" distB="0" distL="0" distR="0" wp14:anchorId="3D5D7EE1" wp14:editId="34F38C80">
            <wp:extent cx="3600000" cy="2822400"/>
            <wp:effectExtent l="0" t="0" r="635" b="0"/>
            <wp:docPr id="18430" name="Picture 18430" descr="C:\Users\sebnem.eraslan\Desktop\ev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bnem.eraslan\Desktop\eve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000" cy="2822400"/>
                    </a:xfrm>
                    <a:prstGeom prst="rect">
                      <a:avLst/>
                    </a:prstGeom>
                    <a:noFill/>
                    <a:ln>
                      <a:noFill/>
                    </a:ln>
                  </pic:spPr>
                </pic:pic>
              </a:graphicData>
            </a:graphic>
          </wp:inline>
        </w:drawing>
      </w:r>
    </w:p>
    <w:p w14:paraId="227B53B3" w14:textId="77777777" w:rsidR="001A313F" w:rsidRDefault="001A313F" w:rsidP="00C07020">
      <w:pPr>
        <w:pStyle w:val="ListParagraph"/>
        <w:numPr>
          <w:ilvl w:val="0"/>
          <w:numId w:val="16"/>
        </w:numPr>
      </w:pPr>
      <w:r w:rsidRPr="008F1421">
        <w:lastRenderedPageBreak/>
        <w:t>Eğer uygulama sunucuyla bağlantı kurduysa, kurulan çevrimdışı bağlantı otomatik olarak çevrimiçi bağlantı olarak ayarlanacaktır.</w:t>
      </w:r>
      <w:r w:rsidRPr="001A313F">
        <w:rPr>
          <w:noProof/>
          <w:lang w:eastAsia="tr-TR"/>
        </w:rPr>
        <w:t xml:space="preserve"> </w:t>
      </w:r>
    </w:p>
    <w:p w14:paraId="6104F8DE" w14:textId="1354422C" w:rsidR="001A313F" w:rsidRDefault="001A313F" w:rsidP="001A313F">
      <w:pPr>
        <w:jc w:val="center"/>
      </w:pPr>
      <w:r w:rsidRPr="008F1421">
        <w:rPr>
          <w:noProof/>
          <w:lang w:eastAsia="tr-TR"/>
        </w:rPr>
        <w:drawing>
          <wp:inline distT="0" distB="0" distL="0" distR="0" wp14:anchorId="4E8E6F50" wp14:editId="7E61D905">
            <wp:extent cx="4344927" cy="3342373"/>
            <wp:effectExtent l="0" t="0" r="0" b="0"/>
            <wp:docPr id="13" name="Picture 13" descr="C:\Users\sebnem.eraslan\Desktop\Çevrimiçi Bağlant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ebnem.eraslan\Desktop\Çevrimiçi Bağlantı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5895" cy="3366196"/>
                    </a:xfrm>
                    <a:prstGeom prst="rect">
                      <a:avLst/>
                    </a:prstGeom>
                    <a:noFill/>
                    <a:ln>
                      <a:noFill/>
                    </a:ln>
                  </pic:spPr>
                </pic:pic>
              </a:graphicData>
            </a:graphic>
          </wp:inline>
        </w:drawing>
      </w:r>
    </w:p>
    <w:p w14:paraId="62ED8739" w14:textId="425EF777" w:rsidR="001A313F" w:rsidRDefault="001A313F" w:rsidP="00C07020">
      <w:pPr>
        <w:pStyle w:val="ListParagraph"/>
        <w:numPr>
          <w:ilvl w:val="0"/>
          <w:numId w:val="16"/>
        </w:numPr>
      </w:pPr>
      <w:r>
        <w:t xml:space="preserve">Bağlantının kurulabilmesi için, karşı tarafa bu dosyanın ulaştırılması gerekir. Çevrimdışı bağlantı dosyası, </w:t>
      </w:r>
      <w:commentRangeStart w:id="24"/>
      <w:r>
        <w:t xml:space="preserve">Kryptos uygulaması ile Outlook üzerinden iletilebileceği </w:t>
      </w:r>
      <w:commentRangeEnd w:id="24"/>
      <w:r w:rsidR="009051D0">
        <w:rPr>
          <w:rStyle w:val="CommentReference"/>
          <w:rFonts w:eastAsiaTheme="minorHAnsi" w:cstheme="minorBidi"/>
          <w:color w:val="auto"/>
        </w:rPr>
        <w:commentReference w:id="24"/>
      </w:r>
      <w:r>
        <w:t xml:space="preserve">gibi manuel olarak da iletilebilir.  </w:t>
      </w:r>
    </w:p>
    <w:p w14:paraId="50486C51" w14:textId="4DEC5149" w:rsidR="001A313F" w:rsidRDefault="001A313F" w:rsidP="00C07020">
      <w:pPr>
        <w:pStyle w:val="ListParagraph"/>
        <w:numPr>
          <w:ilvl w:val="0"/>
          <w:numId w:val="16"/>
        </w:numPr>
      </w:pPr>
      <w:r>
        <w:t>Karşı taraf aldığı çevrimdışı bağlantı dosyasını “Bağlantılar” menüsündeki “Bağlantı Dosyasını İçe A</w:t>
      </w:r>
      <w:r w:rsidR="000A0911">
        <w:t xml:space="preserve">ktar” butonuna tıklayarak seçer. </w:t>
      </w:r>
      <w:r>
        <w:t>Çıkan “Güvenilir bir kaynaktan bağlantı isteği alındı. Kabul edilsin mi? &lt; test1@kryptos.com.tr &gt;” sorusu ile karşılaşır.</w:t>
      </w:r>
    </w:p>
    <w:p w14:paraId="52EC8BF0" w14:textId="19CE6206" w:rsidR="001A313F" w:rsidRDefault="001A313F" w:rsidP="00C07020">
      <w:pPr>
        <w:pStyle w:val="ListParagraph"/>
        <w:numPr>
          <w:ilvl w:val="0"/>
          <w:numId w:val="16"/>
        </w:numPr>
      </w:pPr>
      <w:r>
        <w:t>“İPTAL” cevabını verirse işlem yapılmadan iptal edilir.</w:t>
      </w:r>
    </w:p>
    <w:p w14:paraId="1E084AF8" w14:textId="463B1F7E" w:rsidR="001A313F" w:rsidRDefault="001A313F" w:rsidP="001A313F">
      <w:pPr>
        <w:jc w:val="center"/>
      </w:pPr>
    </w:p>
    <w:p w14:paraId="12D96B91" w14:textId="2DD6D1FC" w:rsidR="001A313F" w:rsidRDefault="001A313F" w:rsidP="001A313F">
      <w:pPr>
        <w:pStyle w:val="Heading4"/>
      </w:pPr>
      <w:bookmarkStart w:id="25" w:name="_Toc68212241"/>
      <w:r>
        <w:t>Gruplar</w:t>
      </w:r>
      <w:bookmarkEnd w:id="25"/>
    </w:p>
    <w:p w14:paraId="002B60F4" w14:textId="77777777" w:rsidR="001A3E96" w:rsidRDefault="001A3E96" w:rsidP="001A3E96">
      <w:r w:rsidRPr="008F1421">
        <w:t>Kryptos uygulaması ile yalnız bir hesapla paylaşım yapılabildiği gibi, oluşturulan gruplar aracılığıyla birden fazla hesapla aynı anda paylaşım yapılabilir</w:t>
      </w:r>
      <w:r>
        <w:t xml:space="preserve">. </w:t>
      </w:r>
    </w:p>
    <w:p w14:paraId="1B3322D8" w14:textId="77777777" w:rsidR="001A3E96" w:rsidRDefault="001A3E96" w:rsidP="001A3E96">
      <w:pPr>
        <w:rPr>
          <w:rFonts w:cstheme="minorHAnsi"/>
        </w:rPr>
      </w:pPr>
      <w:r w:rsidRPr="008F1421">
        <w:rPr>
          <w:rFonts w:cstheme="minorHAnsi"/>
        </w:rPr>
        <w:t>Bireysel kullanıcılar grup işlemleri için Kryptos Gruplar menüsünü kullanarak kendi paylaşım gruplarını oluşturabilir (Kryptos hesabı bulunan üyeler ile), oluşturulan gruplar üzerinde “İsim” ve “Erişilebilirlik” güncellemeleri yapılabilir ve gruplar kaldırılabilir. Ayrıca grup üyelerine farklı yetkiler tanımlanabilir, tanımlanan yetkilerde değişiklik yapılabilir, seçilen bir üye gruptan çıkartılabilir.</w:t>
      </w:r>
    </w:p>
    <w:p w14:paraId="6202CB6E" w14:textId="348D2D6A" w:rsidR="001A313F" w:rsidRDefault="00C15146" w:rsidP="001A3E96">
      <w:r w:rsidRPr="00AB013C">
        <w:rPr>
          <w:noProof/>
          <w:sz w:val="18"/>
          <w:lang w:eastAsia="tr-TR"/>
        </w:rPr>
        <mc:AlternateContent>
          <mc:Choice Requires="wps">
            <w:drawing>
              <wp:anchor distT="0" distB="0" distL="114300" distR="114300" simplePos="0" relativeHeight="251703296" behindDoc="1" locked="0" layoutInCell="1" allowOverlap="1" wp14:anchorId="6608F2E1" wp14:editId="0ACFA2CF">
                <wp:simplePos x="0" y="0"/>
                <wp:positionH relativeFrom="margin">
                  <wp:align>left</wp:align>
                </wp:positionH>
                <wp:positionV relativeFrom="paragraph">
                  <wp:posOffset>811027</wp:posOffset>
                </wp:positionV>
                <wp:extent cx="285115" cy="292100"/>
                <wp:effectExtent l="0" t="0" r="19685" b="12700"/>
                <wp:wrapNone/>
                <wp:docPr id="18448" name="Flowchart: Connector 18448"/>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8650E0" w14:textId="0A87AA51" w:rsidR="00665E17" w:rsidRDefault="00665E17" w:rsidP="000E2CA2">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08F2E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8448" o:spid="_x0000_s1030" type="#_x0000_t120" style="position:absolute;left:0;text-align:left;margin-left:0;margin-top:63.85pt;width:22.45pt;height:23pt;z-index:-251613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" fillcolor="#9cc2e5 [1940]" strokecolor="#9cc2e5 [1940]" strokeweight="1pt">
                <v:stroke joinstyle="miter"/>
                <v:textbox>
                  <w:txbxContent>
                    <w:p w14:paraId="078650E0" w14:textId="0A87AA51" w:rsidR="00665E17" w:rsidRDefault="00665E17" w:rsidP="000E2CA2">
                      <w:pPr>
                        <w:jc w:val="center"/>
                      </w:pPr>
                      <w:r>
                        <w:t>.</w:t>
                      </w:r>
                    </w:p>
                  </w:txbxContent>
                </v:textbox>
                <w10:wrap anchorx="margin"/>
              </v:shape>
            </w:pict>
          </mc:Fallback>
        </mc:AlternateContent>
      </w:r>
      <w:r w:rsidR="001A3E96" w:rsidRPr="008F1421">
        <w:t xml:space="preserve">Kurumsal kullanıcılar ise Kryptos Menüsünü kullanarak kendi paylaşım gruplarını oluşturabildikleri gibi yöneticileri tarafından oluşturulan gruplara da </w:t>
      </w:r>
      <w:proofErr w:type="gramStart"/>
      <w:r w:rsidR="001A3E96" w:rsidRPr="008F1421">
        <w:t>dahil</w:t>
      </w:r>
      <w:proofErr w:type="gramEnd"/>
      <w:r w:rsidR="001A3E96" w:rsidRPr="008F1421">
        <w:t xml:space="preserve"> olabilir, oluşturulan gruba yönetici, yetkili ya da normal kullanıcı olarak atanabilirler ya da gruptan çıkartılabilirler. Kullanıcılar rolü doğrultusunda grup üzerinde “İsim” ve “Erişilebilirlik” güncellemesi yapabilir, grup üyelerine farklı yetkiler tanımlayabilir, gruba kullanıcı ekleyebilir ya da gruptan kullanıcı çıkartabilir.</w:t>
      </w:r>
    </w:p>
    <w:p w14:paraId="22B0AAE9" w14:textId="2A4502E7" w:rsidR="000E2CA2" w:rsidRDefault="008D7EB6" w:rsidP="00C07020">
      <w:pPr>
        <w:pStyle w:val="ListParagraph"/>
        <w:numPr>
          <w:ilvl w:val="0"/>
          <w:numId w:val="17"/>
        </w:numPr>
      </w:pPr>
      <w:r>
        <w:t>Yeni Grup oluşturmak için “Gruplar” sekmesinde yer alan “Yeni Grup” butonuna tıklayınız.</w:t>
      </w:r>
    </w:p>
    <w:p w14:paraId="771E8956" w14:textId="1BFC9BC0" w:rsidR="000E2CA2" w:rsidRDefault="003D118F" w:rsidP="008D7EB6">
      <w:pPr>
        <w:jc w:val="center"/>
      </w:pPr>
      <w:r w:rsidRPr="00AB013C">
        <w:rPr>
          <w:noProof/>
          <w:sz w:val="18"/>
          <w:lang w:eastAsia="tr-TR"/>
        </w:rPr>
        <w:lastRenderedPageBreak/>
        <mc:AlternateContent>
          <mc:Choice Requires="wps">
            <w:drawing>
              <wp:anchor distT="0" distB="0" distL="114300" distR="114300" simplePos="0" relativeHeight="251739136" behindDoc="1" locked="0" layoutInCell="1" allowOverlap="1" wp14:anchorId="4DFC4B19" wp14:editId="5AA59AC4">
                <wp:simplePos x="0" y="0"/>
                <wp:positionH relativeFrom="margin">
                  <wp:align>left</wp:align>
                </wp:positionH>
                <wp:positionV relativeFrom="paragraph">
                  <wp:posOffset>3345815</wp:posOffset>
                </wp:positionV>
                <wp:extent cx="285115" cy="292100"/>
                <wp:effectExtent l="0" t="0" r="19685" b="12700"/>
                <wp:wrapNone/>
                <wp:docPr id="18400" name="Flowchart: Connector 18400"/>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4554F" id="Flowchart: Connector 18400" o:spid="_x0000_s1026" type="#_x0000_t120" style="position:absolute;margin-left:0;margin-top:263.45pt;width:22.45pt;height:23pt;z-index:-251577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" fillcolor="#9cc2e5 [1940]" strokecolor="#9cc2e5 [1940]" strokeweight="1pt">
                <v:stroke joinstyle="miter"/>
                <w10:wrap anchorx="margin"/>
              </v:shape>
            </w:pict>
          </mc:Fallback>
        </mc:AlternateContent>
      </w:r>
      <w:r w:rsidR="008D7EB6">
        <w:rPr>
          <w:noProof/>
          <w:lang w:eastAsia="tr-TR"/>
        </w:rPr>
        <mc:AlternateContent>
          <mc:Choice Requires="wpg">
            <w:drawing>
              <wp:inline distT="0" distB="0" distL="0" distR="0" wp14:anchorId="316EB2C5" wp14:editId="1E2F3A8E">
                <wp:extent cx="4288790" cy="3315335"/>
                <wp:effectExtent l="0" t="0" r="0" b="0"/>
                <wp:docPr id="5" name="Group 5"/>
                <wp:cNvGraphicFramePr/>
                <a:graphic xmlns:a="http://schemas.openxmlformats.org/drawingml/2006/main">
                  <a:graphicData uri="http://schemas.microsoft.com/office/word/2010/wordprocessingGroup">
                    <wpg:wgp>
                      <wpg:cNvGrpSpPr/>
                      <wpg:grpSpPr>
                        <a:xfrm>
                          <a:off x="0" y="0"/>
                          <a:ext cx="4288790" cy="3315335"/>
                          <a:chOff x="0" y="0"/>
                          <a:chExt cx="4288790" cy="3315335"/>
                        </a:xfrm>
                      </wpg:grpSpPr>
                      <pic:pic xmlns:pic="http://schemas.openxmlformats.org/drawingml/2006/picture">
                        <pic:nvPicPr>
                          <pic:cNvPr id="8" name="Picture 8" descr="C:\Users\sebnem.eraslan\Desktop\Yeni Grup.pn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88790" cy="3315335"/>
                          </a:xfrm>
                          <a:prstGeom prst="rect">
                            <a:avLst/>
                          </a:prstGeom>
                          <a:noFill/>
                          <a:ln>
                            <a:noFill/>
                          </a:ln>
                        </pic:spPr>
                      </pic:pic>
                      <wps:wsp>
                        <wps:cNvPr id="11" name="Rectangle 11"/>
                        <wps:cNvSpPr/>
                        <wps:spPr>
                          <a:xfrm>
                            <a:off x="36576" y="3006547"/>
                            <a:ext cx="929030" cy="292608"/>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CFBA95" id="Group 5" o:spid="_x0000_s1026" style="width:337.7pt;height:261.05pt;mso-position-horizontal-relative:char;mso-position-vertical-relative:line" coordsize="42887,33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">
                <v:shape id="Picture 8" o:spid="_x0000_s1027" type="#_x0000_t75" style="position:absolute;width:42887;height:33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">
                  <v:imagedata r:id="rId51" o:title="Yeni Grup"/>
                  <v:path arrowok="t"/>
                </v:shape>
                <v:rect id="Rectangle 11" o:spid="_x0000_s1028" style="position:absolute;left:365;top:30065;width:9291;height:2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" filled="f" strokecolor="red" strokeweight="2pt"/>
                <w10:anchorlock/>
              </v:group>
            </w:pict>
          </mc:Fallback>
        </mc:AlternateContent>
      </w:r>
    </w:p>
    <w:p w14:paraId="27B6BE6E" w14:textId="0BB78F2E" w:rsidR="00A77E35" w:rsidRDefault="00A77E35" w:rsidP="003D118F">
      <w:pPr>
        <w:pStyle w:val="ListParagraph"/>
        <w:numPr>
          <w:ilvl w:val="0"/>
          <w:numId w:val="17"/>
        </w:numPr>
      </w:pPr>
      <w:r w:rsidRPr="00124B46">
        <w:t>Çıkan ekrandaki “İsim” alanına grup ismi</w:t>
      </w:r>
      <w:r w:rsidR="00576437">
        <w:t>ni giriniz</w:t>
      </w:r>
      <w:r w:rsidRPr="00124B46">
        <w:t xml:space="preserve">, “Erişilebilirlik” alanından grup </w:t>
      </w:r>
      <w:proofErr w:type="spellStart"/>
      <w:r w:rsidRPr="00124B46">
        <w:t>modu</w:t>
      </w:r>
      <w:r w:rsidR="00576437">
        <w:t>nu</w:t>
      </w:r>
      <w:proofErr w:type="spellEnd"/>
      <w:r w:rsidRPr="00124B46">
        <w:t xml:space="preserve"> “Çevrimiçi veya Çevrimdışı Oturum” ya da “Sadece Çevrimiçi Oturum” olarak seçi</w:t>
      </w:r>
      <w:r w:rsidR="00576437">
        <w:t>niz</w:t>
      </w:r>
      <w:r w:rsidRPr="00124B46">
        <w:t xml:space="preserve"> ve “Kaydet” butonuna tıkla</w:t>
      </w:r>
      <w:r w:rsidR="00576437">
        <w:t>yınız.</w:t>
      </w:r>
      <w:r w:rsidRPr="00124B46">
        <w:t xml:space="preserve"> </w:t>
      </w:r>
      <w:r w:rsidR="00576437">
        <w:t>O</w:t>
      </w:r>
      <w:r w:rsidRPr="00124B46">
        <w:t>luşturulan grup ekranda görüntülenir.</w:t>
      </w:r>
    </w:p>
    <w:p w14:paraId="25999C98" w14:textId="5D25A392" w:rsidR="00A77E35" w:rsidRDefault="00A77E35" w:rsidP="00A77E35">
      <w:pPr>
        <w:jc w:val="center"/>
      </w:pPr>
      <w:r w:rsidRPr="008F1421">
        <w:rPr>
          <w:rFonts w:cstheme="minorHAnsi"/>
          <w:noProof/>
          <w:lang w:eastAsia="tr-TR"/>
        </w:rPr>
        <w:drawing>
          <wp:inline distT="0" distB="0" distL="0" distR="0" wp14:anchorId="5B1DB35D" wp14:editId="14E61BE7">
            <wp:extent cx="4352028" cy="3204058"/>
            <wp:effectExtent l="0" t="0" r="0" b="0"/>
            <wp:docPr id="35" name="Picture 35" descr="C:\Users\sebnem.eraslan\Desktop\Grup Oluştu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ebnem.eraslan\Desktop\Grup Oluşturm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6966" cy="3229780"/>
                    </a:xfrm>
                    <a:prstGeom prst="rect">
                      <a:avLst/>
                    </a:prstGeom>
                    <a:noFill/>
                    <a:ln>
                      <a:noFill/>
                    </a:ln>
                  </pic:spPr>
                </pic:pic>
              </a:graphicData>
            </a:graphic>
          </wp:inline>
        </w:drawing>
      </w:r>
    </w:p>
    <w:p w14:paraId="23980F30" w14:textId="77777777" w:rsidR="00A77E35" w:rsidRPr="0018684D" w:rsidRDefault="00A77E35" w:rsidP="00A77E35">
      <w:r w:rsidRPr="0018684D">
        <w:t xml:space="preserve">Çevrimiçi veya Çevrimdışı Oturum grup </w:t>
      </w:r>
      <w:proofErr w:type="spellStart"/>
      <w:r w:rsidRPr="0018684D">
        <w:t>modu</w:t>
      </w:r>
      <w:proofErr w:type="spellEnd"/>
      <w:r w:rsidRPr="0018684D">
        <w:t xml:space="preserve">: Grup </w:t>
      </w:r>
      <w:proofErr w:type="spellStart"/>
      <w:r w:rsidRPr="0018684D">
        <w:t>modu</w:t>
      </w:r>
      <w:proofErr w:type="spellEnd"/>
      <w:r w:rsidRPr="0018684D">
        <w:t xml:space="preserve"> çevrimdışı olma durumu iki farklı şekilde tanımlanmaktadır.</w:t>
      </w:r>
      <w:r w:rsidRPr="0018684D">
        <w:tab/>
      </w:r>
    </w:p>
    <w:p w14:paraId="1B8B79B5" w14:textId="77777777" w:rsidR="00A77E35" w:rsidRPr="008F1421" w:rsidRDefault="00A77E35" w:rsidP="00C07020">
      <w:pPr>
        <w:pStyle w:val="ListParagraph"/>
        <w:numPr>
          <w:ilvl w:val="0"/>
          <w:numId w:val="4"/>
        </w:numPr>
        <w:spacing w:after="324" w:line="248" w:lineRule="auto"/>
        <w:ind w:right="454"/>
        <w:rPr>
          <w:rFonts w:cstheme="minorHAnsi"/>
          <w:color w:val="auto"/>
        </w:rPr>
      </w:pPr>
      <w:r w:rsidRPr="008F1421">
        <w:rPr>
          <w:rFonts w:cstheme="minorHAnsi"/>
          <w:color w:val="auto"/>
        </w:rPr>
        <w:t xml:space="preserve">Grup </w:t>
      </w:r>
      <w:proofErr w:type="spellStart"/>
      <w:r w:rsidRPr="008F1421">
        <w:rPr>
          <w:rFonts w:cstheme="minorHAnsi"/>
          <w:color w:val="auto"/>
        </w:rPr>
        <w:t>modu</w:t>
      </w:r>
      <w:proofErr w:type="spellEnd"/>
      <w:r w:rsidRPr="008F1421">
        <w:rPr>
          <w:rFonts w:cstheme="minorHAnsi"/>
          <w:color w:val="auto"/>
        </w:rPr>
        <w:t xml:space="preserve"> </w:t>
      </w:r>
      <w:r w:rsidRPr="00821500">
        <w:rPr>
          <w:rFonts w:cstheme="minorHAnsi"/>
          <w:b/>
          <w:color w:val="auto"/>
        </w:rPr>
        <w:t>çevrimdışı ve oturum çevrimdışı</w:t>
      </w:r>
      <w:r w:rsidRPr="008F1421">
        <w:rPr>
          <w:rFonts w:cstheme="minorHAnsi"/>
          <w:color w:val="auto"/>
        </w:rPr>
        <w:t xml:space="preserve"> ise grup üyeleri grubun dosyalarına </w:t>
      </w:r>
      <w:r w:rsidRPr="00821500">
        <w:rPr>
          <w:rFonts w:cstheme="minorHAnsi"/>
          <w:b/>
          <w:color w:val="auto"/>
        </w:rPr>
        <w:t>erişilebilir</w:t>
      </w:r>
      <w:r w:rsidRPr="008F1421">
        <w:rPr>
          <w:rFonts w:cstheme="minorHAnsi"/>
          <w:color w:val="auto"/>
        </w:rPr>
        <w:t>.</w:t>
      </w:r>
    </w:p>
    <w:p w14:paraId="50C8E35A" w14:textId="77777777" w:rsidR="00A77E35" w:rsidRPr="008F1421" w:rsidRDefault="00A77E35" w:rsidP="00C07020">
      <w:pPr>
        <w:pStyle w:val="ListParagraph"/>
        <w:numPr>
          <w:ilvl w:val="0"/>
          <w:numId w:val="4"/>
        </w:numPr>
        <w:spacing w:after="324" w:line="248" w:lineRule="auto"/>
        <w:ind w:right="454"/>
        <w:rPr>
          <w:rFonts w:cstheme="minorHAnsi"/>
          <w:color w:val="auto"/>
        </w:rPr>
      </w:pPr>
      <w:r w:rsidRPr="008F1421">
        <w:rPr>
          <w:rFonts w:cstheme="minorHAnsi"/>
          <w:color w:val="auto"/>
        </w:rPr>
        <w:t xml:space="preserve">Grup </w:t>
      </w:r>
      <w:proofErr w:type="spellStart"/>
      <w:r w:rsidRPr="008F1421">
        <w:rPr>
          <w:rFonts w:cstheme="minorHAnsi"/>
          <w:color w:val="auto"/>
        </w:rPr>
        <w:t>modu</w:t>
      </w:r>
      <w:proofErr w:type="spellEnd"/>
      <w:r w:rsidRPr="008F1421">
        <w:rPr>
          <w:rFonts w:cstheme="minorHAnsi"/>
          <w:color w:val="auto"/>
        </w:rPr>
        <w:t xml:space="preserve"> </w:t>
      </w:r>
      <w:r w:rsidRPr="00821500">
        <w:rPr>
          <w:rFonts w:cstheme="minorHAnsi"/>
          <w:b/>
          <w:color w:val="auto"/>
        </w:rPr>
        <w:t>çevrimdışı ve oturum çevrimiçi</w:t>
      </w:r>
      <w:r w:rsidRPr="008F1421">
        <w:rPr>
          <w:rFonts w:cstheme="minorHAnsi"/>
          <w:color w:val="auto"/>
        </w:rPr>
        <w:t xml:space="preserve"> durumunda ise grup üyeleri grubun dosyalarına </w:t>
      </w:r>
      <w:r w:rsidRPr="00821500">
        <w:rPr>
          <w:rFonts w:cstheme="minorHAnsi"/>
          <w:b/>
          <w:color w:val="auto"/>
        </w:rPr>
        <w:t>erişebilir</w:t>
      </w:r>
      <w:r w:rsidRPr="008F1421">
        <w:rPr>
          <w:rFonts w:cstheme="minorHAnsi"/>
          <w:color w:val="auto"/>
        </w:rPr>
        <w:t>.</w:t>
      </w:r>
    </w:p>
    <w:p w14:paraId="45C6E24A" w14:textId="77777777" w:rsidR="00A77E35" w:rsidRPr="0018684D" w:rsidRDefault="00A77E35" w:rsidP="00A77E35">
      <w:r w:rsidRPr="0018684D">
        <w:t xml:space="preserve">Sadece Çevrimiçi Oturum grup </w:t>
      </w:r>
      <w:proofErr w:type="spellStart"/>
      <w:r w:rsidRPr="0018684D">
        <w:t>modu</w:t>
      </w:r>
      <w:proofErr w:type="spellEnd"/>
      <w:r w:rsidRPr="0018684D">
        <w:t xml:space="preserve">: Grup </w:t>
      </w:r>
      <w:proofErr w:type="spellStart"/>
      <w:r w:rsidRPr="0018684D">
        <w:t>modu</w:t>
      </w:r>
      <w:proofErr w:type="spellEnd"/>
      <w:r w:rsidRPr="0018684D">
        <w:t xml:space="preserve"> çevrimiçi olma durumu iki farklı şekilde tanımlanmaktadır.</w:t>
      </w:r>
    </w:p>
    <w:p w14:paraId="28A48A35" w14:textId="77777777" w:rsidR="00A77E35" w:rsidRDefault="00A77E35" w:rsidP="00C07020">
      <w:pPr>
        <w:pStyle w:val="ListParagraph"/>
        <w:numPr>
          <w:ilvl w:val="0"/>
          <w:numId w:val="5"/>
        </w:numPr>
        <w:spacing w:after="324" w:line="248" w:lineRule="auto"/>
        <w:ind w:right="454"/>
        <w:rPr>
          <w:rFonts w:cstheme="minorHAnsi"/>
          <w:color w:val="auto"/>
        </w:rPr>
      </w:pPr>
      <w:r w:rsidRPr="008F1421">
        <w:rPr>
          <w:rFonts w:cstheme="minorHAnsi"/>
          <w:color w:val="auto"/>
        </w:rPr>
        <w:lastRenderedPageBreak/>
        <w:t xml:space="preserve">Grup </w:t>
      </w:r>
      <w:proofErr w:type="spellStart"/>
      <w:r w:rsidRPr="008F1421">
        <w:rPr>
          <w:rFonts w:cstheme="minorHAnsi"/>
          <w:color w:val="auto"/>
        </w:rPr>
        <w:t>modu</w:t>
      </w:r>
      <w:proofErr w:type="spellEnd"/>
      <w:r w:rsidRPr="008F1421">
        <w:rPr>
          <w:rFonts w:cstheme="minorHAnsi"/>
          <w:color w:val="auto"/>
        </w:rPr>
        <w:t xml:space="preserve"> </w:t>
      </w:r>
      <w:r w:rsidRPr="00821500">
        <w:rPr>
          <w:rFonts w:cstheme="minorHAnsi"/>
          <w:b/>
          <w:color w:val="auto"/>
        </w:rPr>
        <w:t>çevrimiçi ve oturum çevrimdışı</w:t>
      </w:r>
      <w:r w:rsidRPr="008F1421">
        <w:rPr>
          <w:rFonts w:cstheme="minorHAnsi"/>
          <w:color w:val="auto"/>
        </w:rPr>
        <w:t xml:space="preserve"> ise grup üyeleri grubun dosyalarına </w:t>
      </w:r>
      <w:r w:rsidRPr="00821500">
        <w:rPr>
          <w:rFonts w:cstheme="minorHAnsi"/>
          <w:b/>
          <w:color w:val="auto"/>
          <w:u w:val="single"/>
        </w:rPr>
        <w:t>erişemez</w:t>
      </w:r>
      <w:r w:rsidRPr="008F1421">
        <w:rPr>
          <w:rFonts w:cstheme="minorHAnsi"/>
          <w:color w:val="auto"/>
        </w:rPr>
        <w:t>.</w:t>
      </w:r>
    </w:p>
    <w:p w14:paraId="0800EEE2" w14:textId="111FA12E" w:rsidR="00A77E35" w:rsidRDefault="00A77E35" w:rsidP="00C07020">
      <w:pPr>
        <w:pStyle w:val="ListParagraph"/>
        <w:numPr>
          <w:ilvl w:val="0"/>
          <w:numId w:val="5"/>
        </w:numPr>
        <w:spacing w:after="324" w:line="248" w:lineRule="auto"/>
        <w:ind w:right="454"/>
        <w:rPr>
          <w:rFonts w:cstheme="minorHAnsi"/>
          <w:color w:val="auto"/>
        </w:rPr>
      </w:pPr>
      <w:r w:rsidRPr="00A77E35">
        <w:rPr>
          <w:rFonts w:cstheme="minorHAnsi"/>
          <w:color w:val="auto"/>
        </w:rPr>
        <w:t xml:space="preserve">Grup </w:t>
      </w:r>
      <w:proofErr w:type="spellStart"/>
      <w:r w:rsidRPr="00A77E35">
        <w:rPr>
          <w:rFonts w:cstheme="minorHAnsi"/>
          <w:color w:val="auto"/>
        </w:rPr>
        <w:t>modu</w:t>
      </w:r>
      <w:proofErr w:type="spellEnd"/>
      <w:r w:rsidRPr="00A77E35">
        <w:rPr>
          <w:rFonts w:cstheme="minorHAnsi"/>
          <w:color w:val="auto"/>
        </w:rPr>
        <w:t xml:space="preserve"> </w:t>
      </w:r>
      <w:r w:rsidRPr="00A77E35">
        <w:rPr>
          <w:rFonts w:cstheme="minorHAnsi"/>
          <w:b/>
          <w:color w:val="auto"/>
        </w:rPr>
        <w:t>çevrimiçi ve oturum çevrimiçi</w:t>
      </w:r>
      <w:r w:rsidRPr="00A77E35">
        <w:rPr>
          <w:rFonts w:cstheme="minorHAnsi"/>
          <w:color w:val="auto"/>
        </w:rPr>
        <w:t xml:space="preserve"> ise grubun üyeleri grubun dosyasına </w:t>
      </w:r>
      <w:r w:rsidRPr="00A77E35">
        <w:rPr>
          <w:rFonts w:cstheme="minorHAnsi"/>
          <w:b/>
          <w:color w:val="auto"/>
        </w:rPr>
        <w:t>erişebilir</w:t>
      </w:r>
      <w:r w:rsidRPr="00A77E35">
        <w:rPr>
          <w:rFonts w:cstheme="minorHAnsi"/>
          <w:color w:val="auto"/>
        </w:rPr>
        <w:t>.</w:t>
      </w:r>
    </w:p>
    <w:p w14:paraId="05771C89" w14:textId="1B828BE3" w:rsidR="00A77E35" w:rsidRDefault="00A77E35" w:rsidP="00A77E35">
      <w:pPr>
        <w:spacing w:after="324" w:line="248" w:lineRule="auto"/>
        <w:ind w:right="454"/>
        <w:rPr>
          <w:rFonts w:cstheme="minorHAnsi"/>
        </w:rPr>
      </w:pPr>
      <w:r>
        <w:rPr>
          <w:rFonts w:cstheme="minorHAnsi"/>
        </w:rPr>
        <w:t xml:space="preserve">Grup oluşturulduğunda, </w:t>
      </w:r>
      <w:proofErr w:type="spellStart"/>
      <w:r>
        <w:rPr>
          <w:rFonts w:cstheme="minorHAnsi"/>
        </w:rPr>
        <w:t>arayüzde</w:t>
      </w:r>
      <w:proofErr w:type="spellEnd"/>
      <w:r>
        <w:rPr>
          <w:rFonts w:cstheme="minorHAnsi"/>
        </w:rPr>
        <w:t xml:space="preserve"> grup listelenir. </w:t>
      </w:r>
    </w:p>
    <w:p w14:paraId="7A3D3C1B" w14:textId="30CC63FD" w:rsidR="001F238C" w:rsidRDefault="00B73E2E" w:rsidP="001F238C">
      <w:pPr>
        <w:spacing w:after="324" w:line="248" w:lineRule="auto"/>
        <w:ind w:right="454"/>
        <w:jc w:val="center"/>
        <w:rPr>
          <w:rFonts w:cstheme="minorHAnsi"/>
        </w:rPr>
      </w:pPr>
      <w:r w:rsidRPr="00AB013C">
        <w:rPr>
          <w:noProof/>
          <w:sz w:val="18"/>
          <w:lang w:eastAsia="tr-TR"/>
        </w:rPr>
        <mc:AlternateContent>
          <mc:Choice Requires="wps">
            <w:drawing>
              <wp:anchor distT="0" distB="0" distL="114300" distR="114300" simplePos="0" relativeHeight="251741184" behindDoc="1" locked="0" layoutInCell="1" allowOverlap="1" wp14:anchorId="4FA3A1E2" wp14:editId="5AC916E0">
                <wp:simplePos x="0" y="0"/>
                <wp:positionH relativeFrom="margin">
                  <wp:align>left</wp:align>
                </wp:positionH>
                <wp:positionV relativeFrom="paragraph">
                  <wp:posOffset>2952013</wp:posOffset>
                </wp:positionV>
                <wp:extent cx="285115" cy="292100"/>
                <wp:effectExtent l="0" t="0" r="19685" b="12700"/>
                <wp:wrapNone/>
                <wp:docPr id="18450" name="Flowchart: Connector 18450"/>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83960" id="Flowchart: Connector 18450" o:spid="_x0000_s1026" type="#_x0000_t120" style="position:absolute;margin-left:0;margin-top:232.45pt;width:22.45pt;height:23pt;z-index:-251575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" fillcolor="#9cc2e5 [1940]" strokecolor="#9cc2e5 [1940]" strokeweight="1pt">
                <v:stroke joinstyle="miter"/>
                <w10:wrap anchorx="margin"/>
              </v:shape>
            </w:pict>
          </mc:Fallback>
        </mc:AlternateContent>
      </w:r>
      <w:r w:rsidR="001F238C">
        <w:rPr>
          <w:noProof/>
          <w:lang w:eastAsia="tr-TR"/>
        </w:rPr>
        <w:drawing>
          <wp:inline distT="0" distB="0" distL="0" distR="0" wp14:anchorId="3D6A5071" wp14:editId="6F7F84C9">
            <wp:extent cx="3600000" cy="2797200"/>
            <wp:effectExtent l="0" t="0" r="635" b="3175"/>
            <wp:docPr id="18401" name="Picture 1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2797200"/>
                    </a:xfrm>
                    <a:prstGeom prst="rect">
                      <a:avLst/>
                    </a:prstGeom>
                  </pic:spPr>
                </pic:pic>
              </a:graphicData>
            </a:graphic>
          </wp:inline>
        </w:drawing>
      </w:r>
    </w:p>
    <w:p w14:paraId="71161BE4" w14:textId="70F34228" w:rsidR="00B73E2E" w:rsidRPr="00B73E2E" w:rsidRDefault="00B73E2E" w:rsidP="00B73E2E">
      <w:pPr>
        <w:pStyle w:val="ListParagraph"/>
        <w:numPr>
          <w:ilvl w:val="0"/>
          <w:numId w:val="17"/>
        </w:numPr>
        <w:spacing w:after="324" w:line="248" w:lineRule="auto"/>
        <w:ind w:right="454"/>
        <w:rPr>
          <w:rFonts w:cstheme="minorHAnsi"/>
        </w:rPr>
      </w:pPr>
      <w:r w:rsidRPr="00B73E2E">
        <w:rPr>
          <w:rFonts w:cstheme="minorHAnsi"/>
        </w:rPr>
        <w:t>Üyeleri görmek için “Üyeleri Göster” butonuna tıklayınız.</w:t>
      </w:r>
      <w:r w:rsidR="00F56DE8">
        <w:rPr>
          <w:rFonts w:cstheme="minorHAnsi"/>
        </w:rPr>
        <w:t xml:space="preserve"> </w:t>
      </w:r>
    </w:p>
    <w:p w14:paraId="0676CC18" w14:textId="424A9527" w:rsidR="00A77E35" w:rsidRDefault="00A77E35" w:rsidP="00A77E35">
      <w:pPr>
        <w:spacing w:after="324" w:line="248" w:lineRule="auto"/>
        <w:ind w:right="454"/>
        <w:jc w:val="center"/>
        <w:rPr>
          <w:rFonts w:cstheme="minorHAnsi"/>
        </w:rPr>
      </w:pPr>
      <w:r w:rsidRPr="008F1421">
        <w:rPr>
          <w:rFonts w:cstheme="minorHAnsi"/>
          <w:noProof/>
          <w:lang w:eastAsia="tr-TR"/>
        </w:rPr>
        <w:drawing>
          <wp:inline distT="0" distB="0" distL="0" distR="0" wp14:anchorId="47812B89" wp14:editId="0A160510">
            <wp:extent cx="3600000" cy="2786400"/>
            <wp:effectExtent l="0" t="0" r="635" b="0"/>
            <wp:docPr id="55" name="Picture 55" descr="C:\Users\sebnem.eraslan\Desktop\Üyeleri Gö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ebnem.eraslan\Desktop\Üyeleri Göst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00000" cy="2786400"/>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F56DE8" w14:paraId="4BD451F7" w14:textId="77777777" w:rsidTr="00471112">
        <w:trPr>
          <w:trHeight w:val="428"/>
          <w:jc w:val="center"/>
        </w:trPr>
        <w:tc>
          <w:tcPr>
            <w:tcW w:w="704" w:type="dxa"/>
            <w:vAlign w:val="center"/>
          </w:tcPr>
          <w:p w14:paraId="00DD3A8F" w14:textId="77777777" w:rsidR="00F56DE8" w:rsidRPr="0015550C" w:rsidRDefault="00F56DE8" w:rsidP="00471112">
            <w:pPr>
              <w:jc w:val="center"/>
              <w:rPr>
                <w:rFonts w:ascii="Times New Roman" w:hAnsi="Times New Roman" w:cs="Times New Roman"/>
                <w:b/>
              </w:rPr>
            </w:pPr>
            <w:r w:rsidRPr="0015550C">
              <w:rPr>
                <w:rFonts w:ascii="Times New Roman" w:hAnsi="Times New Roman" w:cs="Times New Roman"/>
                <w:b/>
                <w:noProof/>
                <w:sz w:val="44"/>
                <w:lang w:eastAsia="tr-TR"/>
              </w:rPr>
              <mc:AlternateContent>
                <mc:Choice Requires="wps">
                  <w:drawing>
                    <wp:anchor distT="0" distB="0" distL="114300" distR="114300" simplePos="0" relativeHeight="251745280" behindDoc="0" locked="0" layoutInCell="1" allowOverlap="1" wp14:anchorId="2B594819" wp14:editId="09CCFBFA">
                      <wp:simplePos x="0" y="0"/>
                      <wp:positionH relativeFrom="column">
                        <wp:posOffset>-36195</wp:posOffset>
                      </wp:positionH>
                      <wp:positionV relativeFrom="paragraph">
                        <wp:posOffset>-10160</wp:posOffset>
                      </wp:positionV>
                      <wp:extent cx="382270" cy="382270"/>
                      <wp:effectExtent l="19050" t="19050" r="17780" b="17780"/>
                      <wp:wrapNone/>
                      <wp:docPr id="18459" name="Flowchart: Connector 18459"/>
                      <wp:cNvGraphicFramePr/>
                      <a:graphic xmlns:a="http://schemas.openxmlformats.org/drawingml/2006/main">
                        <a:graphicData uri="http://schemas.microsoft.com/office/word/2010/wordprocessingShape">
                          <wps:wsp>
                            <wps:cNvSpPr/>
                            <wps:spPr>
                              <a:xfrm>
                                <a:off x="0" y="0"/>
                                <a:ext cx="382270" cy="382270"/>
                              </a:xfrm>
                              <a:prstGeom prst="flowChartConnector">
                                <a:avLst/>
                              </a:prstGeom>
                              <a:noFill/>
                              <a:ln w="38100">
                                <a:solidFill>
                                  <a:schemeClr val="accent6">
                                    <a:lumMod val="75000"/>
                                    <a:alpha val="99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0B739" id="Flowchart: Connector 18459" o:spid="_x0000_s1026" type="#_x0000_t120" style="position:absolute;margin-left:-2.85pt;margin-top:-.8pt;width:30.1pt;height:30.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" filled="f" strokecolor="#538135 [2409]" strokeweight="3pt">
                      <v:stroke opacity="64764f" joinstyle="miter"/>
                    </v:shape>
                  </w:pict>
                </mc:Fallback>
              </mc:AlternateContent>
            </w:r>
            <w:proofErr w:type="gramStart"/>
            <w:r w:rsidRPr="0015550C">
              <w:rPr>
                <w:rFonts w:ascii="Times New Roman" w:hAnsi="Times New Roman" w:cs="Times New Roman"/>
                <w:b/>
                <w:sz w:val="44"/>
              </w:rPr>
              <w:t>i</w:t>
            </w:r>
            <w:proofErr w:type="gramEnd"/>
          </w:p>
        </w:tc>
        <w:tc>
          <w:tcPr>
            <w:tcW w:w="8358" w:type="dxa"/>
            <w:vAlign w:val="center"/>
          </w:tcPr>
          <w:p w14:paraId="421C1EBF" w14:textId="6C8D2D66" w:rsidR="00F56DE8" w:rsidRDefault="00F56DE8" w:rsidP="00290F5A">
            <w:r>
              <w:rPr>
                <w:rFonts w:cstheme="minorHAnsi"/>
                <w:i/>
                <w:sz w:val="22"/>
              </w:rPr>
              <w:t xml:space="preserve">Grubu kuran üye “Grup Sahibi” rolüyle gruba eklenir. </w:t>
            </w:r>
            <w:r w:rsidR="00985B60">
              <w:rPr>
                <w:rFonts w:cstheme="minorHAnsi"/>
                <w:i/>
                <w:sz w:val="22"/>
              </w:rPr>
              <w:t xml:space="preserve">Kurum içi gruplar hariç her grubun </w:t>
            </w:r>
            <w:r w:rsidR="00BC085D">
              <w:rPr>
                <w:rFonts w:cstheme="minorHAnsi"/>
                <w:i/>
                <w:sz w:val="22"/>
              </w:rPr>
              <w:t>“</w:t>
            </w:r>
            <w:r w:rsidR="00985B60">
              <w:rPr>
                <w:rFonts w:cstheme="minorHAnsi"/>
                <w:i/>
                <w:sz w:val="22"/>
              </w:rPr>
              <w:t>bir</w:t>
            </w:r>
            <w:r w:rsidR="00BC085D">
              <w:rPr>
                <w:rFonts w:cstheme="minorHAnsi"/>
                <w:i/>
                <w:sz w:val="22"/>
              </w:rPr>
              <w:t>”</w:t>
            </w:r>
            <w:r w:rsidR="00985B60">
              <w:rPr>
                <w:rFonts w:cstheme="minorHAnsi"/>
                <w:i/>
                <w:sz w:val="22"/>
              </w:rPr>
              <w:t xml:space="preserve"> </w:t>
            </w:r>
            <w:r w:rsidR="00BC085D">
              <w:rPr>
                <w:rFonts w:cstheme="minorHAnsi"/>
                <w:i/>
                <w:sz w:val="22"/>
              </w:rPr>
              <w:t>g</w:t>
            </w:r>
            <w:r w:rsidR="00985B60">
              <w:rPr>
                <w:rFonts w:cstheme="minorHAnsi"/>
                <w:i/>
                <w:sz w:val="22"/>
              </w:rPr>
              <w:t xml:space="preserve">rup </w:t>
            </w:r>
            <w:r w:rsidR="00BC085D">
              <w:rPr>
                <w:rFonts w:cstheme="minorHAnsi"/>
                <w:i/>
                <w:sz w:val="22"/>
              </w:rPr>
              <w:t>s</w:t>
            </w:r>
            <w:r w:rsidR="00985B60">
              <w:rPr>
                <w:rFonts w:cstheme="minorHAnsi"/>
                <w:i/>
                <w:sz w:val="22"/>
              </w:rPr>
              <w:t>ahibi olmak zorundadır.</w:t>
            </w:r>
            <w:r w:rsidR="00695945">
              <w:rPr>
                <w:rFonts w:cstheme="minorHAnsi"/>
                <w:i/>
                <w:sz w:val="22"/>
              </w:rPr>
              <w:t xml:space="preserve"> Kurum içi gruplarda grup sahibi </w:t>
            </w:r>
            <w:r w:rsidR="00B23025">
              <w:rPr>
                <w:rFonts w:cstheme="minorHAnsi"/>
                <w:i/>
                <w:sz w:val="22"/>
              </w:rPr>
              <w:t>rolü kurum yöneticilerindedir</w:t>
            </w:r>
            <w:r w:rsidR="00BE585E">
              <w:rPr>
                <w:rFonts w:cstheme="minorHAnsi"/>
                <w:i/>
                <w:sz w:val="22"/>
              </w:rPr>
              <w:t xml:space="preserve"> ve </w:t>
            </w:r>
            <w:r w:rsidR="00DA7312">
              <w:rPr>
                <w:rFonts w:cstheme="minorHAnsi"/>
                <w:i/>
                <w:sz w:val="22"/>
              </w:rPr>
              <w:t xml:space="preserve">üye listelerinde </w:t>
            </w:r>
            <w:r w:rsidR="00290F5A">
              <w:rPr>
                <w:rFonts w:cstheme="minorHAnsi"/>
                <w:i/>
                <w:sz w:val="22"/>
              </w:rPr>
              <w:t>görünmezler</w:t>
            </w:r>
            <w:r w:rsidR="00695945">
              <w:rPr>
                <w:rFonts w:cstheme="minorHAnsi"/>
                <w:i/>
                <w:sz w:val="22"/>
              </w:rPr>
              <w:t>.</w:t>
            </w:r>
          </w:p>
        </w:tc>
      </w:tr>
    </w:tbl>
    <w:p w14:paraId="071D8FA3" w14:textId="77777777" w:rsidR="00F56DE8" w:rsidRDefault="00F56DE8" w:rsidP="001F238C">
      <w:pPr>
        <w:spacing w:after="324" w:line="248" w:lineRule="auto"/>
        <w:ind w:right="454"/>
      </w:pPr>
    </w:p>
    <w:p w14:paraId="09A15770" w14:textId="34C54BAD" w:rsidR="00B73E2E" w:rsidRDefault="00A77E35" w:rsidP="001F238C">
      <w:pPr>
        <w:spacing w:after="324" w:line="248" w:lineRule="auto"/>
        <w:ind w:right="454"/>
      </w:pPr>
      <w:r w:rsidRPr="008F1421">
        <w:t>Grup sahibi “Sahipliği Devret” butonuna tıklayarak grup sahipliğini başka bir grup üyesine devredebilir</w:t>
      </w:r>
      <w:r>
        <w:t xml:space="preserve">. </w:t>
      </w:r>
    </w:p>
    <w:p w14:paraId="57F76C14" w14:textId="35CD38BA" w:rsidR="00B73E2E" w:rsidRDefault="00B73E2E" w:rsidP="00B73E2E">
      <w:pPr>
        <w:spacing w:after="324" w:line="248" w:lineRule="auto"/>
        <w:ind w:right="454"/>
        <w:jc w:val="center"/>
      </w:pPr>
      <w:r>
        <w:rPr>
          <w:noProof/>
          <w:lang w:eastAsia="tr-TR"/>
        </w:rPr>
        <w:lastRenderedPageBreak/>
        <w:drawing>
          <wp:inline distT="0" distB="0" distL="0" distR="0" wp14:anchorId="1D0615C2" wp14:editId="17EB4C09">
            <wp:extent cx="3666226" cy="3019246"/>
            <wp:effectExtent l="0" t="0" r="0" b="0"/>
            <wp:docPr id="18460" name="Picture 18460" descr="C:\Users\sebnem.eraslan\Desktop\Sahipliği Devr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 name="Picture 18460" descr="C:\Users\sebnem.eraslan\Desktop\Sahipliği Devret.pn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66226" cy="3019246"/>
                    </a:xfrm>
                    <a:prstGeom prst="rect">
                      <a:avLst/>
                    </a:prstGeom>
                    <a:noFill/>
                    <a:ln>
                      <a:noFill/>
                    </a:ln>
                  </pic:spPr>
                </pic:pic>
              </a:graphicData>
            </a:graphic>
          </wp:inline>
        </w:drawing>
      </w:r>
    </w:p>
    <w:p w14:paraId="57EC9A78" w14:textId="7CB8AFDD" w:rsidR="00B73E2E" w:rsidRPr="003D118F" w:rsidRDefault="00B73E2E" w:rsidP="00B73E2E">
      <w:pPr>
        <w:rPr>
          <w:b/>
          <w:noProof/>
          <w:lang w:eastAsia="tr-TR"/>
        </w:rPr>
      </w:pPr>
      <w:r w:rsidRPr="00AB013C">
        <w:rPr>
          <w:noProof/>
          <w:sz w:val="18"/>
          <w:lang w:eastAsia="tr-TR"/>
        </w:rPr>
        <mc:AlternateContent>
          <mc:Choice Requires="wps">
            <w:drawing>
              <wp:anchor distT="0" distB="0" distL="114300" distR="114300" simplePos="0" relativeHeight="251743232" behindDoc="1" locked="0" layoutInCell="1" allowOverlap="1" wp14:anchorId="37E25427" wp14:editId="38D0C12C">
                <wp:simplePos x="0" y="0"/>
                <wp:positionH relativeFrom="margin">
                  <wp:posOffset>102413</wp:posOffset>
                </wp:positionH>
                <wp:positionV relativeFrom="paragraph">
                  <wp:posOffset>160528</wp:posOffset>
                </wp:positionV>
                <wp:extent cx="285115" cy="292100"/>
                <wp:effectExtent l="0" t="0" r="19685" b="12700"/>
                <wp:wrapNone/>
                <wp:docPr id="18454" name="Flowchart: Connector 18454"/>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70626" id="Flowchart: Connector 18454" o:spid="_x0000_s1026" type="#_x0000_t120" style="position:absolute;margin-left:8.05pt;margin-top:12.65pt;width:22.45pt;height:23pt;z-index:-25157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" fillcolor="#9cc2e5 [1940]" strokecolor="#9cc2e5 [1940]" strokeweight="1pt">
                <v:stroke joinstyle="miter"/>
                <w10:wrap anchorx="margin"/>
              </v:shape>
            </w:pict>
          </mc:Fallback>
        </mc:AlternateContent>
      </w:r>
      <w:r w:rsidRPr="003D118F">
        <w:rPr>
          <w:b/>
          <w:noProof/>
          <w:lang w:eastAsia="tr-TR"/>
        </w:rPr>
        <w:t>Yeni Üye</w:t>
      </w:r>
    </w:p>
    <w:p w14:paraId="4C238656" w14:textId="3B60B7D3" w:rsidR="00A77E35" w:rsidRPr="00B73E2E" w:rsidRDefault="00A77E35" w:rsidP="00B73E2E">
      <w:pPr>
        <w:pStyle w:val="ListParagraph"/>
        <w:numPr>
          <w:ilvl w:val="1"/>
          <w:numId w:val="14"/>
        </w:numPr>
        <w:spacing w:after="324" w:line="248" w:lineRule="auto"/>
        <w:ind w:right="454"/>
        <w:rPr>
          <w:rFonts w:cstheme="minorHAnsi"/>
        </w:rPr>
      </w:pPr>
      <w:r w:rsidRPr="00B73E2E">
        <w:rPr>
          <w:rFonts w:cstheme="minorHAnsi"/>
        </w:rPr>
        <w:t>Yeni üye eklemek için “Yeni Üye Ekle” alanına tıkla</w:t>
      </w:r>
      <w:r w:rsidR="00B73E2E" w:rsidRPr="00B73E2E">
        <w:rPr>
          <w:rFonts w:cstheme="minorHAnsi"/>
        </w:rPr>
        <w:t>yınız</w:t>
      </w:r>
      <w:r w:rsidRPr="00B73E2E">
        <w:rPr>
          <w:rFonts w:cstheme="minorHAnsi"/>
        </w:rPr>
        <w:t>.</w:t>
      </w:r>
    </w:p>
    <w:p w14:paraId="7FDECFEB" w14:textId="2F8486B6" w:rsidR="00A77E35" w:rsidRDefault="008A3E4D" w:rsidP="00A77E35">
      <w:pPr>
        <w:spacing w:after="324" w:line="248" w:lineRule="auto"/>
        <w:ind w:right="454"/>
        <w:jc w:val="center"/>
        <w:rPr>
          <w:rFonts w:cstheme="minorHAnsi"/>
        </w:rPr>
      </w:pPr>
      <w:r>
        <w:rPr>
          <w:noProof/>
          <w:lang w:eastAsia="tr-TR"/>
        </w:rPr>
        <mc:AlternateContent>
          <mc:Choice Requires="wps">
            <w:drawing>
              <wp:anchor distT="0" distB="0" distL="114300" distR="114300" simplePos="0" relativeHeight="251747328" behindDoc="1" locked="0" layoutInCell="1" allowOverlap="1" wp14:anchorId="1BB740C8" wp14:editId="3B8F8EE6">
                <wp:simplePos x="0" y="0"/>
                <wp:positionH relativeFrom="column">
                  <wp:posOffset>106586</wp:posOffset>
                </wp:positionH>
                <wp:positionV relativeFrom="paragraph">
                  <wp:posOffset>2915772</wp:posOffset>
                </wp:positionV>
                <wp:extent cx="285293" cy="292608"/>
                <wp:effectExtent l="0" t="0" r="19685" b="12700"/>
                <wp:wrapNone/>
                <wp:docPr id="18467" name="Flowchart: Connector 18467"/>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7A5F68" id="Flowchart: Connector 18467" o:spid="_x0000_s1026" type="#_x0000_t120" style="position:absolute;margin-left:8.4pt;margin-top:229.6pt;width:22.45pt;height:23.05pt;z-index:-25156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" fillcolor="#9cc2e5 [1940]" strokecolor="#9cc2e5 [1940]" strokeweight="1pt">
                <v:stroke joinstyle="miter"/>
              </v:shape>
            </w:pict>
          </mc:Fallback>
        </mc:AlternateContent>
      </w:r>
      <w:r w:rsidR="00D86B81">
        <w:rPr>
          <w:rFonts w:cstheme="minorHAnsi"/>
          <w:noProof/>
          <w:lang w:eastAsia="tr-TR"/>
        </w:rPr>
        <mc:AlternateContent>
          <mc:Choice Requires="wpg">
            <w:drawing>
              <wp:inline distT="0" distB="0" distL="0" distR="0" wp14:anchorId="7AA407A2" wp14:editId="0D69E633">
                <wp:extent cx="3599815" cy="2767965"/>
                <wp:effectExtent l="0" t="0" r="635" b="0"/>
                <wp:docPr id="18466" name="Group 18466"/>
                <wp:cNvGraphicFramePr/>
                <a:graphic xmlns:a="http://schemas.openxmlformats.org/drawingml/2006/main">
                  <a:graphicData uri="http://schemas.microsoft.com/office/word/2010/wordprocessingGroup">
                    <wpg:wgp>
                      <wpg:cNvGrpSpPr/>
                      <wpg:grpSpPr>
                        <a:xfrm>
                          <a:off x="0" y="0"/>
                          <a:ext cx="3599815" cy="2767965"/>
                          <a:chOff x="0" y="0"/>
                          <a:chExt cx="3599815" cy="2767965"/>
                        </a:xfrm>
                      </wpg:grpSpPr>
                      <pic:pic xmlns:pic="http://schemas.openxmlformats.org/drawingml/2006/picture">
                        <pic:nvPicPr>
                          <pic:cNvPr id="18461" name="Picture 1846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599815" cy="2767965"/>
                          </a:xfrm>
                          <a:prstGeom prst="rect">
                            <a:avLst/>
                          </a:prstGeom>
                        </pic:spPr>
                      </pic:pic>
                      <wps:wsp>
                        <wps:cNvPr id="18462" name="Rectangle 18462"/>
                        <wps:cNvSpPr/>
                        <wps:spPr>
                          <a:xfrm>
                            <a:off x="343814" y="848563"/>
                            <a:ext cx="1068019" cy="299923"/>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F3A9B" id="Group 18466" o:spid="_x0000_s1026" style="width:283.45pt;height:217.95pt;mso-position-horizontal-relative:char;mso-position-vertical-relative:line" coordsize="3599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">
                <v:shape id="Picture 18461" o:spid="_x0000_s1027" type="#_x0000_t75" style="position:absolute;width:35998;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">
                  <v:imagedata r:id="rId57" o:title=""/>
                  <v:path arrowok="t"/>
                </v:shape>
                <v:rect id="Rectangle 18462" o:spid="_x0000_s1028" style="position:absolute;left:3438;top:8485;width:10680;height:2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" filled="f" strokecolor="red" strokeweight="2pt"/>
                <w10:anchorlock/>
              </v:group>
            </w:pict>
          </mc:Fallback>
        </mc:AlternateContent>
      </w:r>
    </w:p>
    <w:p w14:paraId="4231016C" w14:textId="4A8C8D65" w:rsidR="00A77E35" w:rsidRDefault="00A77E35" w:rsidP="008A3E4D">
      <w:pPr>
        <w:pStyle w:val="ListParagraph"/>
        <w:numPr>
          <w:ilvl w:val="1"/>
          <w:numId w:val="14"/>
        </w:numPr>
        <w:spacing w:after="324" w:line="248" w:lineRule="auto"/>
        <w:ind w:right="454"/>
      </w:pPr>
      <w:r w:rsidRPr="008F1421">
        <w:t>Çıkan ekranda sisteme kayıtlı e-maillerden biri seçilerek “E-posta” alanına, üyelik talebini iletilmek istenilen e-posta adres</w:t>
      </w:r>
      <w:ins w:id="26" w:author="Aylin Altinbas" w:date="2021-04-12T14:27:00Z">
        <w:r w:rsidR="009051D0">
          <w:t>i</w:t>
        </w:r>
      </w:ins>
      <w:r w:rsidR="00CE0172">
        <w:t xml:space="preserve">ni giriniz </w:t>
      </w:r>
      <w:r w:rsidRPr="008F1421">
        <w:t>ya da daha önceden kurulan bağlantılar</w:t>
      </w:r>
      <w:r w:rsidR="00CE0172">
        <w:t>ı</w:t>
      </w:r>
      <w:r w:rsidRPr="008F1421">
        <w:t xml:space="preserve"> “E-posta” alanından </w:t>
      </w:r>
      <w:r>
        <w:t xml:space="preserve">bulunan “Yeşil </w:t>
      </w:r>
      <w:proofErr w:type="spellStart"/>
      <w:r>
        <w:t>Check</w:t>
      </w:r>
      <w:proofErr w:type="spellEnd"/>
      <w:r>
        <w:t>” ile ekle</w:t>
      </w:r>
      <w:r w:rsidR="00CE0172">
        <w:t>yiniz</w:t>
      </w:r>
      <w:r>
        <w:t>.</w:t>
      </w:r>
    </w:p>
    <w:p w14:paraId="17062E70" w14:textId="4F69D660" w:rsidR="00A77E35" w:rsidRDefault="00A77E35" w:rsidP="00A77E35">
      <w:pPr>
        <w:spacing w:after="324" w:line="248" w:lineRule="auto"/>
        <w:ind w:right="454"/>
        <w:jc w:val="center"/>
        <w:rPr>
          <w:rFonts w:cstheme="minorHAnsi"/>
        </w:rPr>
      </w:pPr>
      <w:r w:rsidRPr="008F1421">
        <w:rPr>
          <w:rFonts w:cstheme="minorHAnsi"/>
          <w:noProof/>
          <w:lang w:eastAsia="tr-TR"/>
        </w:rPr>
        <w:lastRenderedPageBreak/>
        <w:drawing>
          <wp:inline distT="0" distB="0" distL="0" distR="0" wp14:anchorId="1DB2F879" wp14:editId="32B0E16F">
            <wp:extent cx="3600000" cy="2768400"/>
            <wp:effectExtent l="0" t="0" r="635" b="0"/>
            <wp:docPr id="57" name="Picture 57" descr="C:\Users\sebnem.eraslan\Desktop\Gruba Üye E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sebnem.eraslan\Desktop\Gruba Üye Ek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0000" cy="2768400"/>
                    </a:xfrm>
                    <a:prstGeom prst="rect">
                      <a:avLst/>
                    </a:prstGeom>
                    <a:noFill/>
                    <a:ln>
                      <a:noFill/>
                    </a:ln>
                  </pic:spPr>
                </pic:pic>
              </a:graphicData>
            </a:graphic>
          </wp:inline>
        </w:drawing>
      </w:r>
    </w:p>
    <w:p w14:paraId="07E539CC" w14:textId="7FA2E648" w:rsidR="00A77E35" w:rsidRDefault="00A77E35" w:rsidP="00A77E35">
      <w:r w:rsidRPr="001137D4">
        <w:t>“Yeni grup üyesi eklendi.” şeklinde mesaj gel</w:t>
      </w:r>
      <w:r w:rsidR="008A3E4D">
        <w:t xml:space="preserve">diğinde </w:t>
      </w:r>
      <w:r w:rsidRPr="001137D4">
        <w:t>yeni üye, gruba başarılı bir şekilde eklenmiş demektir. Eklenen yeni üye, ekranda görüntülenecektir.</w:t>
      </w:r>
    </w:p>
    <w:p w14:paraId="7FE6F8A2" w14:textId="77777777" w:rsidR="00A77E35" w:rsidRDefault="00A77E35" w:rsidP="00A77E35"/>
    <w:p w14:paraId="3A8E7180" w14:textId="77777777" w:rsidR="00232A5C" w:rsidRDefault="00A77E35" w:rsidP="00232A5C">
      <w:r w:rsidRPr="00307B9A">
        <w:t>Gruba eklenilen her kullanıcı, eğer kullanıcıyla daha önceden bağlantı kurulmadıysa, otomatik olarak bağlantılar sekmesine eklenir.</w:t>
      </w:r>
    </w:p>
    <w:p w14:paraId="569E5A81" w14:textId="0E06EBBD" w:rsidR="00A77E35" w:rsidRDefault="00A77E35" w:rsidP="00232A5C">
      <w:r w:rsidRPr="001137D4">
        <w:t>Eğer eklenmek istenilen grup üyesiyle daha önceden kurulan çevri</w:t>
      </w:r>
      <w:r w:rsidR="00232A5C">
        <w:t xml:space="preserve">miçi bağlantı varsa sistem bunu </w:t>
      </w:r>
      <w:r w:rsidRPr="001137D4">
        <w:t xml:space="preserve">otomatik olarak algılayacak ve ilgili hesaba “Açık” bağlantı türüne </w:t>
      </w:r>
      <w:r w:rsidR="00232A5C">
        <w:t xml:space="preserve">sahip bir hesap gibi davranarak </w:t>
      </w:r>
      <w:r w:rsidRPr="001137D4">
        <w:t>otomatik olarak gruba dâhil edecektir (eklenen yeni üye, dâhil olduğu grup ile ilgili bilgilendirilir).</w:t>
      </w:r>
    </w:p>
    <w:p w14:paraId="23B3AC62" w14:textId="77777777" w:rsidR="00A77E35" w:rsidRPr="001137D4" w:rsidRDefault="00A77E35" w:rsidP="00A77E35">
      <w:pPr>
        <w:spacing w:after="229" w:line="248" w:lineRule="auto"/>
        <w:ind w:right="454"/>
        <w:rPr>
          <w:rFonts w:cstheme="minorHAnsi"/>
        </w:rPr>
      </w:pPr>
      <w:r w:rsidRPr="001137D4">
        <w:rPr>
          <w:rFonts w:cstheme="minorHAnsi"/>
        </w:rPr>
        <w:t>İşlemler, bağlantı kurulmak istenen hesabın bağlantı türüne göre (Açık, Kapalı, Onay Alınsın) değişiklik gösterecektir:</w:t>
      </w:r>
    </w:p>
    <w:p w14:paraId="3EE8E73F" w14:textId="77777777" w:rsidR="00A77E35" w:rsidRPr="001137D4" w:rsidRDefault="00A77E35" w:rsidP="00C07020">
      <w:pPr>
        <w:pStyle w:val="ListParagraph"/>
        <w:numPr>
          <w:ilvl w:val="0"/>
          <w:numId w:val="6"/>
        </w:numPr>
        <w:spacing w:after="229" w:line="248" w:lineRule="auto"/>
        <w:ind w:right="454"/>
        <w:rPr>
          <w:rFonts w:cstheme="minorHAnsi"/>
        </w:rPr>
      </w:pPr>
      <w:r w:rsidRPr="001137D4">
        <w:rPr>
          <w:rFonts w:cstheme="minorHAnsi"/>
        </w:rPr>
        <w:t>Hesap “Açık” ise, otomatik olarak bağlantı kurulur.</w:t>
      </w:r>
    </w:p>
    <w:p w14:paraId="7807C5ED" w14:textId="77777777" w:rsidR="008A3E4D" w:rsidRDefault="00A77E35" w:rsidP="008A3E4D">
      <w:pPr>
        <w:pStyle w:val="ListParagraph"/>
        <w:numPr>
          <w:ilvl w:val="0"/>
          <w:numId w:val="6"/>
        </w:numPr>
        <w:spacing w:after="229" w:line="248" w:lineRule="auto"/>
        <w:ind w:right="454"/>
        <w:rPr>
          <w:rFonts w:cstheme="minorHAnsi"/>
        </w:rPr>
      </w:pPr>
      <w:r w:rsidRPr="001137D4">
        <w:rPr>
          <w:rFonts w:cstheme="minorHAnsi"/>
        </w:rPr>
        <w:t xml:space="preserve">Hesap “Onay Alınsın” ise, karşı tarafa isteğinizle ilgili bir bildirim gönderilecektir; karşı tarafın kabul-ret durumuna göre bağlantı kurulur. </w:t>
      </w:r>
    </w:p>
    <w:p w14:paraId="3E17212E" w14:textId="13C7EE25" w:rsidR="00A77E35" w:rsidRPr="008A3E4D" w:rsidRDefault="00A77E35" w:rsidP="008A3E4D">
      <w:pPr>
        <w:pStyle w:val="ListParagraph"/>
        <w:numPr>
          <w:ilvl w:val="0"/>
          <w:numId w:val="6"/>
        </w:numPr>
        <w:spacing w:after="229" w:line="248" w:lineRule="auto"/>
        <w:ind w:right="454"/>
        <w:rPr>
          <w:rFonts w:cstheme="minorHAnsi"/>
        </w:rPr>
      </w:pPr>
      <w:r w:rsidRPr="008A3E4D">
        <w:rPr>
          <w:rFonts w:cstheme="minorHAnsi"/>
        </w:rPr>
        <w:t>Hesap “Kapalı” ise çevrimdışı bağlantı adımları takip edilir.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8A3E4D" w14:paraId="5CD91986" w14:textId="77777777" w:rsidTr="00471112">
        <w:trPr>
          <w:trHeight w:val="428"/>
          <w:jc w:val="center"/>
        </w:trPr>
        <w:tc>
          <w:tcPr>
            <w:tcW w:w="704" w:type="dxa"/>
            <w:vAlign w:val="center"/>
          </w:tcPr>
          <w:p w14:paraId="779D3D9B" w14:textId="77777777" w:rsidR="008A3E4D" w:rsidRPr="0015550C" w:rsidRDefault="008A3E4D" w:rsidP="00471112">
            <w:pPr>
              <w:jc w:val="center"/>
              <w:rPr>
                <w:rFonts w:ascii="Times New Roman" w:hAnsi="Times New Roman" w:cs="Times New Roman"/>
                <w:b/>
              </w:rPr>
            </w:pPr>
            <w:r w:rsidRPr="0015550C">
              <w:rPr>
                <w:rFonts w:ascii="Times New Roman" w:hAnsi="Times New Roman" w:cs="Times New Roman"/>
                <w:b/>
                <w:noProof/>
                <w:sz w:val="44"/>
                <w:lang w:eastAsia="tr-TR"/>
              </w:rPr>
              <mc:AlternateContent>
                <mc:Choice Requires="wps">
                  <w:drawing>
                    <wp:anchor distT="0" distB="0" distL="114300" distR="114300" simplePos="0" relativeHeight="251749376" behindDoc="0" locked="0" layoutInCell="1" allowOverlap="1" wp14:anchorId="0FB50B64" wp14:editId="46C52DED">
                      <wp:simplePos x="0" y="0"/>
                      <wp:positionH relativeFrom="column">
                        <wp:posOffset>-36195</wp:posOffset>
                      </wp:positionH>
                      <wp:positionV relativeFrom="paragraph">
                        <wp:posOffset>-10160</wp:posOffset>
                      </wp:positionV>
                      <wp:extent cx="382270" cy="382270"/>
                      <wp:effectExtent l="19050" t="19050" r="17780" b="17780"/>
                      <wp:wrapNone/>
                      <wp:docPr id="18469" name="Flowchart: Connector 18469"/>
                      <wp:cNvGraphicFramePr/>
                      <a:graphic xmlns:a="http://schemas.openxmlformats.org/drawingml/2006/main">
                        <a:graphicData uri="http://schemas.microsoft.com/office/word/2010/wordprocessingShape">
                          <wps:wsp>
                            <wps:cNvSpPr/>
                            <wps:spPr>
                              <a:xfrm>
                                <a:off x="0" y="0"/>
                                <a:ext cx="382270" cy="382270"/>
                              </a:xfrm>
                              <a:prstGeom prst="flowChartConnector">
                                <a:avLst/>
                              </a:prstGeom>
                              <a:noFill/>
                              <a:ln w="38100">
                                <a:solidFill>
                                  <a:schemeClr val="accent6">
                                    <a:lumMod val="75000"/>
                                    <a:alpha val="99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4E050" id="Flowchart: Connector 18469" o:spid="_x0000_s1026" type="#_x0000_t120" style="position:absolute;margin-left:-2.85pt;margin-top:-.8pt;width:30.1pt;height:30.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" filled="f" strokecolor="#538135 [2409]" strokeweight="3pt">
                      <v:stroke opacity="64764f" joinstyle="miter"/>
                    </v:shape>
                  </w:pict>
                </mc:Fallback>
              </mc:AlternateContent>
            </w:r>
            <w:proofErr w:type="gramStart"/>
            <w:r w:rsidRPr="0015550C">
              <w:rPr>
                <w:rFonts w:ascii="Times New Roman" w:hAnsi="Times New Roman" w:cs="Times New Roman"/>
                <w:b/>
                <w:sz w:val="44"/>
              </w:rPr>
              <w:t>i</w:t>
            </w:r>
            <w:proofErr w:type="gramEnd"/>
          </w:p>
        </w:tc>
        <w:tc>
          <w:tcPr>
            <w:tcW w:w="8358" w:type="dxa"/>
            <w:vAlign w:val="center"/>
          </w:tcPr>
          <w:p w14:paraId="66516D40" w14:textId="45DE65DE" w:rsidR="008A3E4D" w:rsidRDefault="008A3E4D" w:rsidP="00471112">
            <w:r>
              <w:rPr>
                <w:rFonts w:cstheme="minorHAnsi"/>
                <w:i/>
                <w:sz w:val="22"/>
              </w:rPr>
              <w:t>Hesap</w:t>
            </w:r>
            <w:r w:rsidR="00DD43EB">
              <w:rPr>
                <w:rFonts w:cstheme="minorHAnsi"/>
                <w:i/>
                <w:sz w:val="22"/>
              </w:rPr>
              <w:t xml:space="preserve"> bağlantı</w:t>
            </w:r>
            <w:r>
              <w:rPr>
                <w:rFonts w:cstheme="minorHAnsi"/>
                <w:i/>
                <w:sz w:val="22"/>
              </w:rPr>
              <w:t xml:space="preserve"> aya</w:t>
            </w:r>
            <w:r w:rsidR="00DD43EB">
              <w:rPr>
                <w:rFonts w:cstheme="minorHAnsi"/>
                <w:i/>
                <w:sz w:val="22"/>
              </w:rPr>
              <w:t>r</w:t>
            </w:r>
            <w:r>
              <w:rPr>
                <w:rFonts w:cstheme="minorHAnsi"/>
                <w:i/>
                <w:sz w:val="22"/>
              </w:rPr>
              <w:t xml:space="preserve">ları E-posta Ayarları bölümünde yapılmaktadır. </w:t>
            </w:r>
          </w:p>
        </w:tc>
      </w:tr>
    </w:tbl>
    <w:p w14:paraId="26A4194C" w14:textId="0568E57E" w:rsidR="003D118F" w:rsidRDefault="003D118F" w:rsidP="008A3E4D">
      <w:pPr>
        <w:spacing w:after="324" w:line="248" w:lineRule="auto"/>
        <w:ind w:right="454"/>
        <w:rPr>
          <w:rFonts w:cstheme="minorHAnsi"/>
        </w:rPr>
      </w:pPr>
    </w:p>
    <w:p w14:paraId="3F815D69" w14:textId="31308A18" w:rsidR="00A77E35" w:rsidRDefault="00A77E35" w:rsidP="003D118F">
      <w:pPr>
        <w:spacing w:after="324" w:line="248" w:lineRule="auto"/>
        <w:ind w:right="454"/>
        <w:rPr>
          <w:rFonts w:cstheme="minorHAnsi"/>
          <w:noProof/>
          <w:lang w:eastAsia="tr-TR"/>
        </w:rPr>
      </w:pPr>
      <w:r w:rsidRPr="00D97AFF">
        <w:rPr>
          <w:rFonts w:cstheme="minorHAnsi"/>
          <w:noProof/>
          <w:lang w:eastAsia="tr-TR"/>
        </w:rPr>
        <w:t xml:space="preserve">Dört üye rolü bulunmaktadır. Bunlar; “Grup Sahibi”, “Yönetici”, “Yetkili” ve “Standart” olarak belirtilmiştir.  </w:t>
      </w:r>
    </w:p>
    <w:p w14:paraId="5B407256" w14:textId="148B09B9" w:rsidR="0086690D" w:rsidRDefault="0086690D" w:rsidP="0086690D">
      <w:pPr>
        <w:keepNext/>
        <w:rPr>
          <w:rFonts w:cstheme="minorHAnsi"/>
          <w:noProof/>
          <w:lang w:eastAsia="tr-TR"/>
        </w:rPr>
      </w:pPr>
      <w:r w:rsidRPr="00D97AFF">
        <w:rPr>
          <w:rFonts w:cstheme="minorHAnsi"/>
          <w:b/>
          <w:noProof/>
          <w:lang w:eastAsia="tr-TR"/>
        </w:rPr>
        <w:t>Standart</w:t>
      </w:r>
      <w:r w:rsidRPr="00D97AFF">
        <w:rPr>
          <w:rFonts w:cstheme="minorHAnsi"/>
          <w:noProof/>
          <w:lang w:eastAsia="tr-TR"/>
        </w:rPr>
        <w:t xml:space="preserve">: </w:t>
      </w:r>
      <w:r>
        <w:rPr>
          <w:rFonts w:cstheme="minorHAnsi"/>
          <w:noProof/>
          <w:lang w:eastAsia="tr-TR"/>
        </w:rPr>
        <w:t>Yalnızca dosyalara erişir. Görüntüler ve düzenleyebilir.</w:t>
      </w:r>
    </w:p>
    <w:p w14:paraId="79019541" w14:textId="4B27E035" w:rsidR="0086690D" w:rsidRPr="0086690D" w:rsidRDefault="0086690D" w:rsidP="00A77E35">
      <w:pPr>
        <w:keepNext/>
        <w:rPr>
          <w:rFonts w:cstheme="minorHAnsi"/>
          <w:noProof/>
          <w:lang w:eastAsia="tr-TR"/>
        </w:rPr>
      </w:pPr>
      <w:r w:rsidRPr="00D97AFF">
        <w:rPr>
          <w:rFonts w:cstheme="minorHAnsi"/>
          <w:b/>
          <w:noProof/>
          <w:lang w:eastAsia="tr-TR"/>
        </w:rPr>
        <w:t>Yetkili</w:t>
      </w:r>
      <w:r w:rsidRPr="00D97AFF">
        <w:rPr>
          <w:rFonts w:cstheme="minorHAnsi"/>
          <w:noProof/>
          <w:lang w:eastAsia="tr-TR"/>
        </w:rPr>
        <w:t xml:space="preserve">: </w:t>
      </w:r>
      <w:r>
        <w:rPr>
          <w:rFonts w:cstheme="minorHAnsi"/>
          <w:noProof/>
          <w:lang w:eastAsia="tr-TR"/>
        </w:rPr>
        <w:t>Standart rolüne ek olarak</w:t>
      </w:r>
      <w:r w:rsidR="00632D7B">
        <w:rPr>
          <w:rFonts w:cstheme="minorHAnsi"/>
          <w:noProof/>
          <w:lang w:eastAsia="tr-TR"/>
        </w:rPr>
        <w:t>;</w:t>
      </w:r>
      <w:r w:rsidRPr="00D97AFF">
        <w:rPr>
          <w:rFonts w:cstheme="minorHAnsi"/>
          <w:noProof/>
          <w:lang w:eastAsia="tr-TR"/>
        </w:rPr>
        <w:t xml:space="preserve"> yetkili </w:t>
      </w:r>
      <w:r>
        <w:rPr>
          <w:rFonts w:cstheme="minorHAnsi"/>
          <w:noProof/>
          <w:lang w:eastAsia="tr-TR"/>
        </w:rPr>
        <w:t xml:space="preserve">olunan grubu, </w:t>
      </w:r>
      <w:r w:rsidRPr="00D97AFF">
        <w:rPr>
          <w:rFonts w:cstheme="minorHAnsi"/>
          <w:noProof/>
          <w:lang w:eastAsia="tr-TR"/>
        </w:rPr>
        <w:t xml:space="preserve">yönetici ya da grup sahibi olduğu </w:t>
      </w:r>
      <w:r w:rsidR="00722046">
        <w:rPr>
          <w:rFonts w:cstheme="minorHAnsi"/>
          <w:noProof/>
          <w:lang w:eastAsia="tr-TR"/>
        </w:rPr>
        <w:t xml:space="preserve">herhangi bir </w:t>
      </w:r>
      <w:r w:rsidRPr="00D97AFF">
        <w:rPr>
          <w:rFonts w:cstheme="minorHAnsi"/>
          <w:noProof/>
          <w:lang w:eastAsia="tr-TR"/>
        </w:rPr>
        <w:t>SafeBox klasörüne ekleyebilir.</w:t>
      </w:r>
    </w:p>
    <w:p w14:paraId="1FBEB4EC" w14:textId="420988B8" w:rsidR="00632D7B" w:rsidRDefault="00632D7B" w:rsidP="00A77E35">
      <w:pPr>
        <w:keepNext/>
        <w:rPr>
          <w:rFonts w:cstheme="minorHAnsi"/>
          <w:b/>
          <w:noProof/>
          <w:lang w:eastAsia="tr-TR"/>
        </w:rPr>
      </w:pPr>
      <w:r w:rsidRPr="00D97AFF">
        <w:rPr>
          <w:rFonts w:cstheme="minorHAnsi"/>
          <w:b/>
          <w:noProof/>
          <w:lang w:eastAsia="tr-TR"/>
        </w:rPr>
        <w:t>Yönetici</w:t>
      </w:r>
      <w:r w:rsidRPr="00D97AFF">
        <w:rPr>
          <w:rFonts w:cstheme="minorHAnsi"/>
          <w:noProof/>
          <w:lang w:eastAsia="tr-TR"/>
        </w:rPr>
        <w:t xml:space="preserve">: </w:t>
      </w:r>
      <w:r>
        <w:rPr>
          <w:rFonts w:cstheme="minorHAnsi"/>
          <w:noProof/>
          <w:lang w:eastAsia="tr-TR"/>
        </w:rPr>
        <w:t>Yetkili rolüne ek olarak; üye ekleyip çıkartabilir</w:t>
      </w:r>
      <w:r w:rsidRPr="00D97AFF">
        <w:rPr>
          <w:rFonts w:cstheme="minorHAnsi"/>
          <w:noProof/>
          <w:lang w:eastAsia="tr-TR"/>
        </w:rPr>
        <w:t xml:space="preserve">, </w:t>
      </w:r>
      <w:r>
        <w:rPr>
          <w:rFonts w:cstheme="minorHAnsi"/>
          <w:noProof/>
          <w:lang w:eastAsia="tr-TR"/>
        </w:rPr>
        <w:t>üyelerin yetkilerini güncelleyebilir, grup adını ve erişim türünü değiştirebilir</w:t>
      </w:r>
      <w:r w:rsidRPr="00D97AFF">
        <w:rPr>
          <w:rFonts w:cstheme="minorHAnsi"/>
          <w:noProof/>
          <w:lang w:eastAsia="tr-TR"/>
        </w:rPr>
        <w:t>.</w:t>
      </w:r>
    </w:p>
    <w:p w14:paraId="60E95A09" w14:textId="1D05B8B0" w:rsidR="00A77E35" w:rsidRPr="00D97AFF" w:rsidRDefault="00A77E35" w:rsidP="00A77E35">
      <w:pPr>
        <w:keepNext/>
        <w:rPr>
          <w:rFonts w:cstheme="minorHAnsi"/>
          <w:noProof/>
          <w:lang w:eastAsia="tr-TR"/>
        </w:rPr>
      </w:pPr>
      <w:r w:rsidRPr="00D97AFF">
        <w:rPr>
          <w:rFonts w:cstheme="minorHAnsi"/>
          <w:b/>
          <w:noProof/>
          <w:lang w:eastAsia="tr-TR"/>
        </w:rPr>
        <w:t xml:space="preserve">Grup </w:t>
      </w:r>
      <w:r w:rsidR="00064D81">
        <w:rPr>
          <w:rFonts w:cstheme="minorHAnsi"/>
          <w:b/>
          <w:noProof/>
          <w:lang w:eastAsia="tr-TR"/>
        </w:rPr>
        <w:t>S</w:t>
      </w:r>
      <w:r w:rsidRPr="00D97AFF">
        <w:rPr>
          <w:rFonts w:cstheme="minorHAnsi"/>
          <w:b/>
          <w:noProof/>
          <w:lang w:eastAsia="tr-TR"/>
        </w:rPr>
        <w:t>ahibi:</w:t>
      </w:r>
      <w:r w:rsidRPr="00D97AFF">
        <w:rPr>
          <w:rFonts w:cstheme="minorHAnsi"/>
          <w:noProof/>
          <w:lang w:eastAsia="tr-TR"/>
        </w:rPr>
        <w:t xml:space="preserve"> </w:t>
      </w:r>
      <w:r w:rsidR="00064D81">
        <w:rPr>
          <w:rFonts w:cstheme="minorHAnsi"/>
          <w:noProof/>
          <w:lang w:eastAsia="tr-TR"/>
        </w:rPr>
        <w:t>Yönetici rolüne ek olarak; grubu silebilir</w:t>
      </w:r>
      <w:r w:rsidRPr="00D97AFF">
        <w:rPr>
          <w:rFonts w:cstheme="minorHAnsi"/>
          <w:noProof/>
          <w:lang w:eastAsia="tr-TR"/>
        </w:rPr>
        <w:t xml:space="preserve">. </w:t>
      </w:r>
    </w:p>
    <w:p w14:paraId="733003C0" w14:textId="50D3BF04" w:rsidR="00A77E35" w:rsidRPr="00D97AFF" w:rsidRDefault="00A77E35" w:rsidP="00A77E35">
      <w:pPr>
        <w:keepNext/>
        <w:rPr>
          <w:rFonts w:cstheme="minorHAnsi"/>
          <w:noProof/>
          <w:lang w:eastAsia="tr-TR"/>
        </w:rPr>
      </w:pPr>
    </w:p>
    <w:p w14:paraId="10221C50" w14:textId="77777777" w:rsidR="00DD43EB" w:rsidRPr="00DD43EB" w:rsidRDefault="00DD43EB" w:rsidP="00A77E35">
      <w:pPr>
        <w:spacing w:after="324" w:line="248" w:lineRule="auto"/>
        <w:ind w:right="454"/>
        <w:rPr>
          <w:rFonts w:cstheme="minorHAnsi"/>
          <w:b/>
          <w:noProof/>
          <w:lang w:eastAsia="tr-TR"/>
        </w:rPr>
      </w:pPr>
    </w:p>
    <w:p w14:paraId="5C60C08D" w14:textId="77777777" w:rsidR="00DD43EB" w:rsidRDefault="00A77E35" w:rsidP="00A77E35">
      <w:pPr>
        <w:spacing w:after="324" w:line="248" w:lineRule="auto"/>
        <w:ind w:right="454"/>
        <w:rPr>
          <w:rFonts w:cstheme="minorHAnsi"/>
          <w:b/>
          <w:noProof/>
          <w:lang w:eastAsia="tr-TR"/>
        </w:rPr>
      </w:pPr>
      <w:r w:rsidRPr="00DD43EB">
        <w:rPr>
          <w:rFonts w:cstheme="minorHAnsi"/>
          <w:b/>
          <w:noProof/>
          <w:lang w:eastAsia="tr-TR"/>
        </w:rPr>
        <w:lastRenderedPageBreak/>
        <w:t>Düzenle</w:t>
      </w:r>
    </w:p>
    <w:p w14:paraId="2415FBC7" w14:textId="2C1CB9D0" w:rsidR="00DD43EB" w:rsidRDefault="00DD43EB" w:rsidP="00A77E35">
      <w:pPr>
        <w:spacing w:after="324" w:line="248" w:lineRule="auto"/>
        <w:ind w:right="454"/>
      </w:pPr>
      <w:r>
        <w:rPr>
          <w:noProof/>
          <w:lang w:eastAsia="tr-TR"/>
        </w:rPr>
        <mc:AlternateContent>
          <mc:Choice Requires="wps">
            <w:drawing>
              <wp:anchor distT="0" distB="0" distL="114300" distR="114300" simplePos="0" relativeHeight="251751424" behindDoc="1" locked="0" layoutInCell="1" allowOverlap="1" wp14:anchorId="563CF3BE" wp14:editId="157FA555">
                <wp:simplePos x="0" y="0"/>
                <wp:positionH relativeFrom="column">
                  <wp:posOffset>172528</wp:posOffset>
                </wp:positionH>
                <wp:positionV relativeFrom="paragraph">
                  <wp:posOffset>298402</wp:posOffset>
                </wp:positionV>
                <wp:extent cx="285293" cy="292608"/>
                <wp:effectExtent l="0" t="0" r="19685" b="12700"/>
                <wp:wrapNone/>
                <wp:docPr id="18486" name="Flowchart: Connector 18486"/>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4F9A5D" id="Flowchart: Connector 18486" o:spid="_x0000_s1026" type="#_x0000_t120" style="position:absolute;margin-left:13.6pt;margin-top:23.5pt;width:22.45pt;height:23.05pt;z-index:-25156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" fillcolor="#9cc2e5 [1940]" strokecolor="#9cc2e5 [1940]" strokeweight="1pt">
                <v:stroke joinstyle="miter"/>
              </v:shape>
            </w:pict>
          </mc:Fallback>
        </mc:AlternateContent>
      </w:r>
      <w:r w:rsidR="00A77E35" w:rsidRPr="008F1421">
        <w:t xml:space="preserve">Kryptos uygulamasında grup düzenleme işlemleri, isim ve </w:t>
      </w:r>
      <w:r w:rsidR="00DD5B08">
        <w:t>erişilebilirlik</w:t>
      </w:r>
      <w:r w:rsidR="00A77E35" w:rsidRPr="008F1421">
        <w:t xml:space="preserve"> bazında yapılabilmektedir.</w:t>
      </w:r>
    </w:p>
    <w:p w14:paraId="25B31D91" w14:textId="1CE0C607" w:rsidR="00A77E35" w:rsidRDefault="00A77E35" w:rsidP="00DD43EB">
      <w:pPr>
        <w:pStyle w:val="ListParagraph"/>
        <w:numPr>
          <w:ilvl w:val="0"/>
          <w:numId w:val="24"/>
        </w:numPr>
        <w:spacing w:after="324" w:line="248" w:lineRule="auto"/>
        <w:ind w:right="454"/>
      </w:pPr>
      <w:r w:rsidRPr="008F1421">
        <w:t xml:space="preserve"> Grup düzenleme</w:t>
      </w:r>
      <w:r>
        <w:t>k için düzenleme butonuna tıkla</w:t>
      </w:r>
      <w:r w:rsidR="00516046">
        <w:t>yınız</w:t>
      </w:r>
      <w:r>
        <w:t>.</w:t>
      </w:r>
    </w:p>
    <w:p w14:paraId="4150EF0A" w14:textId="3DEF32CE" w:rsidR="00A77E35" w:rsidRDefault="00BD1C74" w:rsidP="00A77E35">
      <w:pPr>
        <w:spacing w:after="324" w:line="248" w:lineRule="auto"/>
        <w:ind w:right="454"/>
        <w:jc w:val="center"/>
      </w:pPr>
      <w:r>
        <w:rPr>
          <w:noProof/>
          <w:lang w:eastAsia="tr-TR"/>
        </w:rPr>
        <mc:AlternateContent>
          <mc:Choice Requires="wps">
            <w:drawing>
              <wp:anchor distT="0" distB="0" distL="114300" distR="114300" simplePos="0" relativeHeight="251753472" behindDoc="1" locked="0" layoutInCell="1" allowOverlap="1" wp14:anchorId="3840D86A" wp14:editId="5CF66540">
                <wp:simplePos x="0" y="0"/>
                <wp:positionH relativeFrom="column">
                  <wp:posOffset>181154</wp:posOffset>
                </wp:positionH>
                <wp:positionV relativeFrom="paragraph">
                  <wp:posOffset>3036773</wp:posOffset>
                </wp:positionV>
                <wp:extent cx="285293" cy="292608"/>
                <wp:effectExtent l="0" t="0" r="19685" b="12700"/>
                <wp:wrapNone/>
                <wp:docPr id="18488" name="Flowchart: Connector 18488"/>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1DDC05" id="Flowchart: Connector 18488" o:spid="_x0000_s1026" type="#_x0000_t120" style="position:absolute;margin-left:14.25pt;margin-top:239.1pt;width:22.45pt;height:23.05pt;z-index:-25156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" fillcolor="#9cc2e5 [1940]" strokecolor="#9cc2e5 [1940]" strokeweight="1pt">
                <v:stroke joinstyle="miter"/>
              </v:shape>
            </w:pict>
          </mc:Fallback>
        </mc:AlternateContent>
      </w:r>
      <w:r w:rsidR="00A77E35">
        <w:rPr>
          <w:noProof/>
          <w:lang w:eastAsia="tr-TR"/>
        </w:rPr>
        <mc:AlternateContent>
          <mc:Choice Requires="wpg">
            <w:drawing>
              <wp:inline distT="0" distB="0" distL="0" distR="0" wp14:anchorId="704F20AE" wp14:editId="73972B01">
                <wp:extent cx="3749399" cy="2889849"/>
                <wp:effectExtent l="0" t="0" r="3810" b="6350"/>
                <wp:docPr id="18" name="Group 18"/>
                <wp:cNvGraphicFramePr/>
                <a:graphic xmlns:a="http://schemas.openxmlformats.org/drawingml/2006/main">
                  <a:graphicData uri="http://schemas.microsoft.com/office/word/2010/wordprocessingGroup">
                    <wpg:wgp>
                      <wpg:cNvGrpSpPr/>
                      <wpg:grpSpPr>
                        <a:xfrm>
                          <a:off x="0" y="0"/>
                          <a:ext cx="3749399" cy="2889849"/>
                          <a:chOff x="0" y="0"/>
                          <a:chExt cx="4301490" cy="3322955"/>
                        </a:xfrm>
                      </wpg:grpSpPr>
                      <pic:pic xmlns:pic="http://schemas.openxmlformats.org/drawingml/2006/picture">
                        <pic:nvPicPr>
                          <pic:cNvPr id="58" name="Picture 58" descr="C:\Users\sebnem.eraslan\Desktop\Grup.pn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01490" cy="3322955"/>
                          </a:xfrm>
                          <a:prstGeom prst="rect">
                            <a:avLst/>
                          </a:prstGeom>
                          <a:noFill/>
                          <a:ln>
                            <a:noFill/>
                          </a:ln>
                        </pic:spPr>
                      </pic:pic>
                      <wps:wsp>
                        <wps:cNvPr id="17" name="Rectangle 17"/>
                        <wps:cNvSpPr/>
                        <wps:spPr>
                          <a:xfrm>
                            <a:off x="3761117" y="750498"/>
                            <a:ext cx="370529" cy="405442"/>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3E1BC3" id="Group 18" o:spid="_x0000_s1026" style="width:295.25pt;height:227.55pt;mso-position-horizontal-relative:char;mso-position-vertical-relative:line" coordsize="43014,33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">
                <v:shape id="Picture 58" o:spid="_x0000_s1027" type="#_x0000_t75" style="position:absolute;width:43014;height:33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">
                  <v:imagedata r:id="rId60" o:title="Grup"/>
                  <v:path arrowok="t"/>
                </v:shape>
                <v:rect id="Rectangle 17" o:spid="_x0000_s1028" style="position:absolute;left:37611;top:7504;width:3705;height:4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" filled="f" strokecolor="red" strokeweight="2pt"/>
                <w10:anchorlock/>
              </v:group>
            </w:pict>
          </mc:Fallback>
        </mc:AlternateContent>
      </w:r>
    </w:p>
    <w:p w14:paraId="339451BD" w14:textId="182EB82A" w:rsidR="00BD1C74" w:rsidRDefault="00BD1C74" w:rsidP="00BD1C74">
      <w:pPr>
        <w:pStyle w:val="ListParagraph"/>
        <w:numPr>
          <w:ilvl w:val="0"/>
          <w:numId w:val="24"/>
        </w:numPr>
        <w:spacing w:after="324" w:line="248" w:lineRule="auto"/>
        <w:ind w:right="454"/>
      </w:pPr>
      <w:r>
        <w:t xml:space="preserve"> </w:t>
      </w:r>
      <w:r w:rsidR="00A77E35">
        <w:t>G</w:t>
      </w:r>
      <w:r w:rsidR="00A77E35" w:rsidRPr="008F1421">
        <w:t>ruba ait mevcut bilgiler, düzenleme ekranında görüntülenir.</w:t>
      </w:r>
      <w:r>
        <w:t xml:space="preserve"> İlgili bilgileri değiştirmek için,</w:t>
      </w:r>
    </w:p>
    <w:p w14:paraId="29E94B8E" w14:textId="26EBC2A9" w:rsidR="00BD1C74" w:rsidRDefault="00A77E35" w:rsidP="00DD5B08">
      <w:pPr>
        <w:pStyle w:val="ListParagraph"/>
        <w:numPr>
          <w:ilvl w:val="0"/>
          <w:numId w:val="25"/>
        </w:numPr>
        <w:spacing w:after="324"/>
        <w:ind w:left="1276" w:right="454" w:hanging="357"/>
      </w:pPr>
      <w:r w:rsidRPr="008F1421">
        <w:t>“İsim” alanından grubun yeni ismi</w:t>
      </w:r>
      <w:r w:rsidR="00BD1C74">
        <w:t>ni giriniz,</w:t>
      </w:r>
    </w:p>
    <w:p w14:paraId="2199AC31" w14:textId="77777777" w:rsidR="00E92860" w:rsidRDefault="00A77E35" w:rsidP="00DD5B08">
      <w:pPr>
        <w:pStyle w:val="ListParagraph"/>
        <w:numPr>
          <w:ilvl w:val="0"/>
          <w:numId w:val="25"/>
        </w:numPr>
        <w:spacing w:after="324" w:line="248" w:lineRule="auto"/>
        <w:ind w:left="1276" w:right="454"/>
      </w:pPr>
      <w:r w:rsidRPr="008F1421">
        <w:t xml:space="preserve">“Erişilebilirlik” alanından grubun yeni </w:t>
      </w:r>
      <w:r w:rsidR="00E92860">
        <w:t>erişim türünü seçiniz.</w:t>
      </w:r>
    </w:p>
    <w:p w14:paraId="4FD58A41" w14:textId="265EE591" w:rsidR="00DD5B08" w:rsidRDefault="00A77E35" w:rsidP="00E92860">
      <w:pPr>
        <w:pStyle w:val="ListParagraph"/>
        <w:numPr>
          <w:ilvl w:val="1"/>
          <w:numId w:val="25"/>
        </w:numPr>
        <w:spacing w:after="324" w:line="248" w:lineRule="auto"/>
        <w:ind w:right="454"/>
      </w:pPr>
      <w:r w:rsidRPr="008F1421">
        <w:t>(“Çevrimiçi veya Çevrimdışı Oturum” ya da “Sadece Çevrimiçi Oturum”) ve “Kaydet” butonuna tıkla</w:t>
      </w:r>
      <w:r w:rsidR="00BD1C74">
        <w:t>yınız</w:t>
      </w:r>
      <w:r w:rsidRPr="008F1421">
        <w:t xml:space="preserve">. </w:t>
      </w:r>
    </w:p>
    <w:p w14:paraId="49272270" w14:textId="0958692A" w:rsidR="00A77E35" w:rsidRDefault="00BD1C74" w:rsidP="00DD5B08">
      <w:pPr>
        <w:pStyle w:val="ListParagraph"/>
        <w:numPr>
          <w:ilvl w:val="0"/>
          <w:numId w:val="25"/>
        </w:numPr>
        <w:spacing w:after="324" w:line="248" w:lineRule="auto"/>
        <w:ind w:left="1276" w:right="454"/>
      </w:pPr>
      <w:r>
        <w:t>Grubu silmek için,</w:t>
      </w:r>
      <w:ins w:id="27" w:author="Aylin Altinbas" w:date="2021-04-12T14:28:00Z">
        <w:r w:rsidR="009051D0">
          <w:t xml:space="preserve"> </w:t>
        </w:r>
      </w:ins>
      <w:r w:rsidR="00A77E35" w:rsidRPr="008F1421">
        <w:t>“Grubu Sil” butonu ile gru</w:t>
      </w:r>
      <w:r>
        <w:t>bu kaldırınız</w:t>
      </w:r>
      <w:r w:rsidR="00A77E35" w:rsidRPr="008F1421">
        <w:t>.</w:t>
      </w:r>
    </w:p>
    <w:p w14:paraId="013B2255" w14:textId="7B05A5E0" w:rsidR="00A77E35" w:rsidRDefault="00A77E35" w:rsidP="00A77E35">
      <w:pPr>
        <w:spacing w:after="324" w:line="248" w:lineRule="auto"/>
        <w:ind w:right="454"/>
        <w:jc w:val="center"/>
        <w:rPr>
          <w:rFonts w:cstheme="minorHAnsi"/>
          <w:color w:val="FF0000"/>
        </w:rPr>
      </w:pPr>
      <w:r w:rsidRPr="00E769F6">
        <w:rPr>
          <w:noProof/>
          <w:lang w:eastAsia="tr-TR"/>
        </w:rPr>
        <w:drawing>
          <wp:inline distT="0" distB="0" distL="0" distR="0" wp14:anchorId="3E8C9DEE" wp14:editId="0959AEA4">
            <wp:extent cx="3600000" cy="2966400"/>
            <wp:effectExtent l="0" t="0" r="635" b="5715"/>
            <wp:docPr id="52" name="Picture 52" descr="C:\Users\sebnem.eraslan\Desktop\grubu düzen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bnem.eraslan\Desktop\grubu düzen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00000" cy="2966400"/>
                    </a:xfrm>
                    <a:prstGeom prst="rect">
                      <a:avLst/>
                    </a:prstGeom>
                    <a:noFill/>
                    <a:ln>
                      <a:noFill/>
                    </a:ln>
                  </pic:spPr>
                </pic:pic>
              </a:graphicData>
            </a:graphic>
          </wp:inline>
        </w:drawing>
      </w:r>
    </w:p>
    <w:p w14:paraId="22B97458" w14:textId="72B768B0" w:rsidR="00A77E35" w:rsidRDefault="00A77E35" w:rsidP="00A77E35">
      <w:pPr>
        <w:pStyle w:val="Heading4"/>
      </w:pPr>
      <w:bookmarkStart w:id="28" w:name="_Toc68212242"/>
      <w:r w:rsidRPr="00991655">
        <w:t>Giden İstekler</w:t>
      </w:r>
      <w:bookmarkEnd w:id="28"/>
    </w:p>
    <w:p w14:paraId="013828E5" w14:textId="5107BF44" w:rsidR="00A77E35" w:rsidRDefault="00A77E35" w:rsidP="00A77E35">
      <w:r w:rsidRPr="008F1421">
        <w:lastRenderedPageBreak/>
        <w:t xml:space="preserve">Yapılan bağlantı, grup ve paylaşılan klasör istekleri “Giden İstekler” sekmesinde </w:t>
      </w:r>
      <w:r>
        <w:t>gösterilir</w:t>
      </w:r>
      <w:r w:rsidRPr="008F1421">
        <w:t>. İsteklerin güncel durumunu buradan takip edebilir ve yollanan istekler geri alınabilir.</w:t>
      </w:r>
    </w:p>
    <w:p w14:paraId="31416F1E" w14:textId="5AB4FD83" w:rsidR="00A77E35" w:rsidRDefault="00A77E35" w:rsidP="00490D0B">
      <w:pPr>
        <w:jc w:val="center"/>
      </w:pPr>
      <w:r w:rsidRPr="008F1421">
        <w:rPr>
          <w:rFonts w:cstheme="minorHAnsi"/>
          <w:noProof/>
          <w:lang w:eastAsia="tr-TR"/>
        </w:rPr>
        <w:drawing>
          <wp:inline distT="0" distB="0" distL="0" distR="0" wp14:anchorId="4A3276FA" wp14:editId="508D84FF">
            <wp:extent cx="3600000" cy="2757600"/>
            <wp:effectExtent l="0" t="0" r="635" b="5080"/>
            <wp:docPr id="61" name="Picture 61" descr="C:\Users\sebnem.eraslan\Desktop\Giden İst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ebnem.eraslan\Desktop\Giden İstek.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0000" cy="2757600"/>
                    </a:xfrm>
                    <a:prstGeom prst="rect">
                      <a:avLst/>
                    </a:prstGeom>
                    <a:noFill/>
                    <a:ln>
                      <a:noFill/>
                    </a:ln>
                  </pic:spPr>
                </pic:pic>
              </a:graphicData>
            </a:graphic>
          </wp:inline>
        </w:drawing>
      </w:r>
    </w:p>
    <w:p w14:paraId="6C6E61A7" w14:textId="4920DEBD" w:rsidR="00490D0B" w:rsidRDefault="00490D0B" w:rsidP="00490D0B">
      <w:pPr>
        <w:pStyle w:val="Heading4"/>
        <w:rPr>
          <w:noProof/>
          <w:lang w:eastAsia="tr-TR"/>
        </w:rPr>
      </w:pPr>
      <w:bookmarkStart w:id="29" w:name="_Toc68212243"/>
      <w:r w:rsidRPr="00991655">
        <w:rPr>
          <w:noProof/>
          <w:lang w:eastAsia="tr-TR"/>
        </w:rPr>
        <w:t>Gelen İstekler</w:t>
      </w:r>
      <w:bookmarkEnd w:id="29"/>
    </w:p>
    <w:p w14:paraId="0D0DE54F" w14:textId="16D57BF5" w:rsidR="00490D0B" w:rsidRDefault="00490D0B" w:rsidP="00490D0B">
      <w:r w:rsidRPr="008F1421">
        <w:t>Başka bir kullanıcı tarafından yapılan bağlantı, grup ve paylaşılan klasör istekleri “Gelen İstekler” sekmesinde gösterilir. İsteklerin günc</w:t>
      </w:r>
      <w:r>
        <w:t>el durumu buradan takip edilir.</w:t>
      </w:r>
    </w:p>
    <w:p w14:paraId="17011AFB" w14:textId="430CF7E1" w:rsidR="00490D0B" w:rsidRDefault="00490D0B" w:rsidP="00490D0B">
      <w:pPr>
        <w:jc w:val="center"/>
        <w:rPr>
          <w:lang w:eastAsia="tr-TR"/>
        </w:rPr>
      </w:pPr>
      <w:r w:rsidRPr="008F1421">
        <w:rPr>
          <w:rFonts w:cstheme="minorHAnsi"/>
          <w:noProof/>
          <w:lang w:eastAsia="tr-TR"/>
        </w:rPr>
        <w:drawing>
          <wp:inline distT="0" distB="0" distL="0" distR="0" wp14:anchorId="1520CC3C" wp14:editId="6034060C">
            <wp:extent cx="3600000" cy="2768400"/>
            <wp:effectExtent l="0" t="0" r="635" b="0"/>
            <wp:docPr id="59" name="Picture 59" descr="C:\Users\sebnem.eraslan\Desktop\Gelen İst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sebnem.eraslan\Desktop\Gelen İstek.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2768400"/>
                    </a:xfrm>
                    <a:prstGeom prst="rect">
                      <a:avLst/>
                    </a:prstGeom>
                    <a:noFill/>
                    <a:ln>
                      <a:noFill/>
                    </a:ln>
                  </pic:spPr>
                </pic:pic>
              </a:graphicData>
            </a:graphic>
          </wp:inline>
        </w:drawing>
      </w:r>
    </w:p>
    <w:p w14:paraId="638E56D7" w14:textId="091E2C45" w:rsidR="00490D0B" w:rsidRDefault="00BD1C74" w:rsidP="00490D0B">
      <w:r>
        <w:t>“</w:t>
      </w:r>
      <w:r w:rsidR="00490D0B" w:rsidRPr="008F1421">
        <w:t xml:space="preserve">Sertifikayı Göster” butonunu kullanılarak istek yapan hesap hakkında detaylı bilgi edinilir. Kullanıcı kendi isteği doğrultusunda gelen isteği </w:t>
      </w:r>
      <w:r>
        <w:t xml:space="preserve">yeşil </w:t>
      </w:r>
      <w:proofErr w:type="spellStart"/>
      <w:r>
        <w:t>check</w:t>
      </w:r>
      <w:proofErr w:type="spellEnd"/>
      <w:r>
        <w:t xml:space="preserve"> ile </w:t>
      </w:r>
      <w:r w:rsidR="00490D0B" w:rsidRPr="008F1421">
        <w:t>kabul</w:t>
      </w:r>
      <w:r>
        <w:t xml:space="preserve"> eder</w:t>
      </w:r>
      <w:r w:rsidR="00490D0B" w:rsidRPr="008F1421">
        <w:t xml:space="preserve"> ya da </w:t>
      </w:r>
      <w:r>
        <w:t xml:space="preserve">kırmızı çarpı ile </w:t>
      </w:r>
      <w:r w:rsidR="00490D0B" w:rsidRPr="008F1421">
        <w:t>reddeder.</w:t>
      </w:r>
    </w:p>
    <w:p w14:paraId="4B6FC5CE" w14:textId="0645B652" w:rsidR="00490D0B" w:rsidRPr="00490D0B" w:rsidRDefault="00490D0B" w:rsidP="00490D0B">
      <w:pPr>
        <w:jc w:val="center"/>
        <w:rPr>
          <w:lang w:eastAsia="tr-TR"/>
        </w:rPr>
      </w:pPr>
      <w:r w:rsidRPr="0065715C">
        <w:rPr>
          <w:noProof/>
          <w:lang w:eastAsia="tr-TR"/>
        </w:rPr>
        <w:lastRenderedPageBreak/>
        <w:drawing>
          <wp:inline distT="0" distB="0" distL="0" distR="0" wp14:anchorId="3B702229" wp14:editId="46D8EB47">
            <wp:extent cx="3600000" cy="4060800"/>
            <wp:effectExtent l="0" t="0" r="635" b="0"/>
            <wp:docPr id="18394" name="Picture 18394" descr="C:\Users\sebnem.eraslan\Desktop\sertifi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bnem.eraslan\Desktop\sertifik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4060800"/>
                    </a:xfrm>
                    <a:prstGeom prst="rect">
                      <a:avLst/>
                    </a:prstGeom>
                    <a:noFill/>
                    <a:ln>
                      <a:noFill/>
                    </a:ln>
                  </pic:spPr>
                </pic:pic>
              </a:graphicData>
            </a:graphic>
          </wp:inline>
        </w:drawing>
      </w:r>
    </w:p>
    <w:p w14:paraId="6D750818" w14:textId="4E500AD5" w:rsidR="00490D0B" w:rsidRDefault="00490D0B" w:rsidP="005D7150">
      <w:r>
        <w:br w:type="page"/>
      </w:r>
    </w:p>
    <w:p w14:paraId="746A4BD4" w14:textId="6BA0B4C3" w:rsidR="005D7150" w:rsidRDefault="005D7150" w:rsidP="005D7150">
      <w:pPr>
        <w:pStyle w:val="Heading3"/>
      </w:pPr>
      <w:bookmarkStart w:id="30" w:name="_Toc53568051"/>
      <w:bookmarkStart w:id="31" w:name="_Toc68212244"/>
      <w:proofErr w:type="spellStart"/>
      <w:r>
        <w:lastRenderedPageBreak/>
        <w:t>SafeBox</w:t>
      </w:r>
      <w:proofErr w:type="spellEnd"/>
      <w:r>
        <w:t xml:space="preserve"> Ayarları</w:t>
      </w:r>
      <w:bookmarkEnd w:id="30"/>
      <w:bookmarkEnd w:id="31"/>
    </w:p>
    <w:p w14:paraId="5C8EB8B8" w14:textId="35A07E68" w:rsidR="00C50696" w:rsidRPr="00C50696" w:rsidRDefault="009206D1" w:rsidP="00F50389">
      <w:pPr>
        <w:jc w:val="left"/>
      </w:pPr>
      <w:r w:rsidRPr="00C50696">
        <w:rPr>
          <w:noProof/>
          <w:highlight w:val="yellow"/>
          <w:lang w:eastAsia="tr-TR"/>
        </w:rPr>
        <mc:AlternateContent>
          <mc:Choice Requires="wps">
            <w:drawing>
              <wp:anchor distT="0" distB="0" distL="114300" distR="114300" simplePos="0" relativeHeight="251755520" behindDoc="1" locked="0" layoutInCell="1" allowOverlap="1" wp14:anchorId="40604B7C" wp14:editId="45CD7DDD">
                <wp:simplePos x="0" y="0"/>
                <wp:positionH relativeFrom="column">
                  <wp:posOffset>128270</wp:posOffset>
                </wp:positionH>
                <wp:positionV relativeFrom="paragraph">
                  <wp:posOffset>949325</wp:posOffset>
                </wp:positionV>
                <wp:extent cx="285293" cy="292608"/>
                <wp:effectExtent l="0" t="0" r="19685" b="12700"/>
                <wp:wrapNone/>
                <wp:docPr id="18489" name="Flowchart: Connector 18489"/>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7C8EFE" id="Flowchart: Connector 18489" o:spid="_x0000_s1026" type="#_x0000_t120" style="position:absolute;margin-left:10.1pt;margin-top:74.75pt;width:22.45pt;height:23.05pt;z-index:-25156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" fillcolor="#9cc2e5 [1940]" strokecolor="#9cc2e5 [1940]" strokeweight="1pt">
                <v:stroke joinstyle="miter"/>
              </v:shape>
            </w:pict>
          </mc:Fallback>
        </mc:AlternateContent>
      </w:r>
      <w:r w:rsidR="00F50389">
        <w:t>Güvenli Sanal Disk (</w:t>
      </w:r>
      <w:proofErr w:type="spellStart"/>
      <w:r w:rsidR="00F50389">
        <w:t>SafeBox</w:t>
      </w:r>
      <w:proofErr w:type="spellEnd"/>
      <w:r w:rsidR="00F50389">
        <w:t xml:space="preserve">), gerçek konumunda şifreli olarak bulunan dosyalarınızın, sanal bir sabit disk sürücüsü oluşturularak şifresiz gibi işlem yapılabilmesine olanak sağlar. Bağladığınız klasörler, bu sanal disk içinde belirttiğiniz isimle görüntülenir ve bu disk içerisindeki klasörlerde yaptığınız işlemler, gerçek dizinde şifreli olarak saklanır. </w:t>
      </w:r>
      <w:proofErr w:type="spellStart"/>
      <w:r w:rsidR="00F50389">
        <w:t>SafeBox</w:t>
      </w:r>
      <w:proofErr w:type="spellEnd"/>
      <w:r w:rsidR="00F50389">
        <w:t xml:space="preserve"> kapatıldığında bu diske ve içerisindeki şifrelenmemiş görünen şifreli dosyalara erişim sonlanır.</w:t>
      </w:r>
      <w:r w:rsidR="00F50389">
        <w:br/>
      </w:r>
    </w:p>
    <w:p w14:paraId="5F0AEB40" w14:textId="254CA08F" w:rsidR="00490D0B" w:rsidRPr="00BD1C74" w:rsidRDefault="00490D0B" w:rsidP="00BD1C74">
      <w:pPr>
        <w:pStyle w:val="ListParagraph"/>
        <w:numPr>
          <w:ilvl w:val="0"/>
          <w:numId w:val="26"/>
        </w:numPr>
        <w:rPr>
          <w:rFonts w:cstheme="minorHAnsi"/>
        </w:rPr>
      </w:pPr>
      <w:proofErr w:type="spellStart"/>
      <w:r w:rsidRPr="00BD1C74">
        <w:rPr>
          <w:rFonts w:cstheme="minorHAnsi"/>
        </w:rPr>
        <w:t>SafeBox</w:t>
      </w:r>
      <w:proofErr w:type="spellEnd"/>
      <w:r w:rsidR="00833533">
        <w:rPr>
          <w:rFonts w:cstheme="minorHAnsi"/>
        </w:rPr>
        <w:t xml:space="preserve"> başlatmak iç</w:t>
      </w:r>
      <w:ins w:id="32" w:author="Aylin Altinbas" w:date="2021-04-12T14:29:00Z">
        <w:r w:rsidR="00742103">
          <w:rPr>
            <w:rFonts w:cstheme="minorHAnsi"/>
          </w:rPr>
          <w:t>i</w:t>
        </w:r>
      </w:ins>
      <w:r w:rsidR="00833533">
        <w:rPr>
          <w:rFonts w:cstheme="minorHAnsi"/>
        </w:rPr>
        <w:t>n</w:t>
      </w:r>
      <w:r w:rsidRPr="00BD1C74">
        <w:rPr>
          <w:rFonts w:cstheme="minorHAnsi"/>
        </w:rPr>
        <w:t xml:space="preserve"> “</w:t>
      </w:r>
      <w:proofErr w:type="spellStart"/>
      <w:r w:rsidRPr="00BD1C74">
        <w:rPr>
          <w:rFonts w:cstheme="minorHAnsi"/>
        </w:rPr>
        <w:t>SafeBox</w:t>
      </w:r>
      <w:proofErr w:type="spellEnd"/>
      <w:r w:rsidRPr="00BD1C74">
        <w:rPr>
          <w:rFonts w:cstheme="minorHAnsi"/>
        </w:rPr>
        <w:t xml:space="preserve"> Durumu” alanındaki “Başlat” butonuna tıkla</w:t>
      </w:r>
      <w:r w:rsidR="00833533">
        <w:rPr>
          <w:rFonts w:cstheme="minorHAnsi"/>
        </w:rPr>
        <w:t>yınız</w:t>
      </w:r>
      <w:r w:rsidRPr="00BD1C74">
        <w:rPr>
          <w:rFonts w:cstheme="minorHAnsi"/>
        </w:rPr>
        <w:t>.</w:t>
      </w:r>
    </w:p>
    <w:p w14:paraId="132D9AD0" w14:textId="1D4B7D69" w:rsidR="00490D0B" w:rsidRDefault="00C50696" w:rsidP="00490D0B">
      <w:pPr>
        <w:jc w:val="center"/>
        <w:rPr>
          <w:rFonts w:cstheme="minorHAnsi"/>
        </w:rPr>
      </w:pPr>
      <w:r>
        <w:rPr>
          <w:noProof/>
          <w:lang w:eastAsia="tr-TR"/>
        </w:rPr>
        <mc:AlternateContent>
          <mc:Choice Requires="wps">
            <w:drawing>
              <wp:anchor distT="0" distB="0" distL="114300" distR="114300" simplePos="0" relativeHeight="251788288" behindDoc="1" locked="0" layoutInCell="1" allowOverlap="1" wp14:anchorId="6A2F3BAE" wp14:editId="0881363F">
                <wp:simplePos x="0" y="0"/>
                <wp:positionH relativeFrom="column">
                  <wp:posOffset>171450</wp:posOffset>
                </wp:positionH>
                <wp:positionV relativeFrom="paragraph">
                  <wp:posOffset>3016250</wp:posOffset>
                </wp:positionV>
                <wp:extent cx="285293" cy="292608"/>
                <wp:effectExtent l="0" t="0" r="19685" b="12700"/>
                <wp:wrapNone/>
                <wp:docPr id="18507" name="Flowchart: Connector 18507"/>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EB7E9C" id="Flowchart: Connector 18507" o:spid="_x0000_s1026" type="#_x0000_t120" style="position:absolute;margin-left:13.5pt;margin-top:237.5pt;width:22.45pt;height:23.05pt;z-index:-25152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" fillcolor="#9cc2e5 [1940]" strokecolor="#9cc2e5 [1940]" strokeweight="1pt">
                <v:stroke joinstyle="miter"/>
              </v:shape>
            </w:pict>
          </mc:Fallback>
        </mc:AlternateContent>
      </w:r>
      <w:r w:rsidR="00490D0B">
        <w:rPr>
          <w:noProof/>
          <w:lang w:eastAsia="tr-TR"/>
        </w:rPr>
        <mc:AlternateContent>
          <mc:Choice Requires="wpg">
            <w:drawing>
              <wp:inline distT="0" distB="0" distL="0" distR="0" wp14:anchorId="23A42E8E" wp14:editId="600AB70C">
                <wp:extent cx="3855720" cy="2976245"/>
                <wp:effectExtent l="0" t="0" r="0" b="0"/>
                <wp:docPr id="37" name="Group 37"/>
                <wp:cNvGraphicFramePr/>
                <a:graphic xmlns:a="http://schemas.openxmlformats.org/drawingml/2006/main">
                  <a:graphicData uri="http://schemas.microsoft.com/office/word/2010/wordprocessingGroup">
                    <wpg:wgp>
                      <wpg:cNvGrpSpPr/>
                      <wpg:grpSpPr>
                        <a:xfrm>
                          <a:off x="0" y="0"/>
                          <a:ext cx="3855720" cy="2976245"/>
                          <a:chOff x="0" y="0"/>
                          <a:chExt cx="3855720" cy="2976245"/>
                        </a:xfrm>
                      </wpg:grpSpPr>
                      <pic:pic xmlns:pic="http://schemas.openxmlformats.org/drawingml/2006/picture">
                        <pic:nvPicPr>
                          <pic:cNvPr id="31" name="Picture 31" descr="31"/>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55720" cy="2976245"/>
                          </a:xfrm>
                          <a:prstGeom prst="rect">
                            <a:avLst/>
                          </a:prstGeom>
                          <a:noFill/>
                          <a:ln>
                            <a:noFill/>
                          </a:ln>
                        </pic:spPr>
                      </pic:pic>
                      <wps:wsp>
                        <wps:cNvPr id="36" name="Rectangle 36"/>
                        <wps:cNvSpPr/>
                        <wps:spPr>
                          <a:xfrm>
                            <a:off x="103517" y="543464"/>
                            <a:ext cx="638355" cy="232913"/>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4F68984" id="Group 37" o:spid="_x0000_s1026" style="width:303.6pt;height:234.35pt;mso-position-horizontal-relative:char;mso-position-vertical-relative:line" coordsize="38557,29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">
                <v:shape id="Picture 31" o:spid="_x0000_s1027" type="#_x0000_t75" alt="31" style="position:absolute;width:38557;height:29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">
                  <v:imagedata r:id="rId68" o:title="31"/>
                  <v:path arrowok="t"/>
                </v:shape>
                <v:rect id="Rectangle 36" o:spid="_x0000_s1028" style="position:absolute;left:1035;top:5434;width:6383;height:2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" filled="f" strokecolor="red" strokeweight="2pt"/>
                <w10:anchorlock/>
              </v:group>
            </w:pict>
          </mc:Fallback>
        </mc:AlternateContent>
      </w:r>
    </w:p>
    <w:p w14:paraId="1C539673" w14:textId="444945BC" w:rsidR="00490D0B" w:rsidRDefault="00490D0B" w:rsidP="00C50696">
      <w:pPr>
        <w:pStyle w:val="ListParagraph"/>
        <w:numPr>
          <w:ilvl w:val="0"/>
          <w:numId w:val="26"/>
        </w:numPr>
      </w:pPr>
      <w:proofErr w:type="spellStart"/>
      <w:r w:rsidRPr="008F1421">
        <w:t>SafeBox</w:t>
      </w:r>
      <w:proofErr w:type="spellEnd"/>
      <w:r w:rsidRPr="008F1421">
        <w:t xml:space="preserve"> içinde yeni bir klasör oluşturmak için “</w:t>
      </w:r>
      <w:proofErr w:type="spellStart"/>
      <w:r w:rsidRPr="008F1421">
        <w:t>SafeBox</w:t>
      </w:r>
      <w:proofErr w:type="spellEnd"/>
      <w:r w:rsidRPr="008F1421">
        <w:t xml:space="preserve"> Ayarları” ekranında yer alan “Yeni Klasör Bağı” butonuna tıkla</w:t>
      </w:r>
      <w:r w:rsidR="00C50696">
        <w:t>yınız</w:t>
      </w:r>
      <w:r>
        <w:t>.</w:t>
      </w:r>
    </w:p>
    <w:p w14:paraId="17E89D21" w14:textId="0401C13F" w:rsidR="00490D0B" w:rsidRDefault="00490D0B" w:rsidP="00490D0B">
      <w:pPr>
        <w:jc w:val="center"/>
      </w:pPr>
      <w:r>
        <w:rPr>
          <w:rFonts w:cstheme="minorHAnsi"/>
          <w:noProof/>
          <w:lang w:eastAsia="tr-TR"/>
        </w:rPr>
        <mc:AlternateContent>
          <mc:Choice Requires="wpg">
            <w:drawing>
              <wp:inline distT="0" distB="0" distL="0" distR="0" wp14:anchorId="224F0FD6" wp14:editId="161D2EFD">
                <wp:extent cx="3855720" cy="3019245"/>
                <wp:effectExtent l="0" t="0" r="0" b="10160"/>
                <wp:docPr id="40" name="Group 40"/>
                <wp:cNvGraphicFramePr/>
                <a:graphic xmlns:a="http://schemas.openxmlformats.org/drawingml/2006/main">
                  <a:graphicData uri="http://schemas.microsoft.com/office/word/2010/wordprocessingGroup">
                    <wpg:wgp>
                      <wpg:cNvGrpSpPr/>
                      <wpg:grpSpPr>
                        <a:xfrm>
                          <a:off x="0" y="0"/>
                          <a:ext cx="3855720" cy="3019245"/>
                          <a:chOff x="0" y="0"/>
                          <a:chExt cx="3855720" cy="3019245"/>
                        </a:xfrm>
                      </wpg:grpSpPr>
                      <pic:pic xmlns:pic="http://schemas.openxmlformats.org/drawingml/2006/picture">
                        <pic:nvPicPr>
                          <pic:cNvPr id="38" name="Picture 38" descr="31"/>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55720" cy="2976245"/>
                          </a:xfrm>
                          <a:prstGeom prst="rect">
                            <a:avLst/>
                          </a:prstGeom>
                          <a:noFill/>
                          <a:ln>
                            <a:noFill/>
                          </a:ln>
                        </pic:spPr>
                      </pic:pic>
                      <wps:wsp>
                        <wps:cNvPr id="39" name="Rectangle 39"/>
                        <wps:cNvSpPr/>
                        <wps:spPr>
                          <a:xfrm>
                            <a:off x="1" y="2708659"/>
                            <a:ext cx="871267" cy="310586"/>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650B07" id="Group 40" o:spid="_x0000_s1026" style="width:303.6pt;height:237.75pt;mso-position-horizontal-relative:char;mso-position-vertical-relative:line" coordsize="38557,30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">
                <v:shape id="Picture 38" o:spid="_x0000_s1027" type="#_x0000_t75" alt="31" style="position:absolute;width:38557;height:29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">
                  <v:imagedata r:id="rId68" o:title="31"/>
                  <v:path arrowok="t"/>
                </v:shape>
                <v:rect id="Rectangle 39" o:spid="_x0000_s1028" style="position:absolute;top:27086;width:8712;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" filled="f" strokecolor="red" strokeweight="2pt"/>
                <w10:anchorlock/>
              </v:group>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FD6E47" w14:paraId="690ADD6C" w14:textId="77777777" w:rsidTr="00937E68">
        <w:trPr>
          <w:trHeight w:val="428"/>
          <w:jc w:val="center"/>
        </w:trPr>
        <w:tc>
          <w:tcPr>
            <w:tcW w:w="704" w:type="dxa"/>
            <w:vAlign w:val="center"/>
          </w:tcPr>
          <w:p w14:paraId="3108048E" w14:textId="77777777" w:rsidR="00FD6E47" w:rsidRPr="0015550C" w:rsidRDefault="00FD6E47" w:rsidP="00937E68">
            <w:pPr>
              <w:jc w:val="center"/>
              <w:rPr>
                <w:rFonts w:ascii="Times New Roman" w:hAnsi="Times New Roman" w:cs="Times New Roman"/>
                <w:b/>
              </w:rPr>
            </w:pPr>
            <w:r w:rsidRPr="0015550C">
              <w:rPr>
                <w:rFonts w:ascii="Times New Roman" w:hAnsi="Times New Roman" w:cs="Times New Roman"/>
                <w:b/>
                <w:noProof/>
                <w:sz w:val="44"/>
                <w:lang w:eastAsia="tr-TR"/>
              </w:rPr>
              <mc:AlternateContent>
                <mc:Choice Requires="wps">
                  <w:drawing>
                    <wp:anchor distT="0" distB="0" distL="114300" distR="114300" simplePos="0" relativeHeight="251790336" behindDoc="0" locked="0" layoutInCell="1" allowOverlap="1" wp14:anchorId="60DD5764" wp14:editId="78A05B66">
                      <wp:simplePos x="0" y="0"/>
                      <wp:positionH relativeFrom="column">
                        <wp:posOffset>-36195</wp:posOffset>
                      </wp:positionH>
                      <wp:positionV relativeFrom="paragraph">
                        <wp:posOffset>-10160</wp:posOffset>
                      </wp:positionV>
                      <wp:extent cx="382270" cy="382270"/>
                      <wp:effectExtent l="19050" t="19050" r="17780" b="17780"/>
                      <wp:wrapNone/>
                      <wp:docPr id="14" name="Flowchart: Connector 14"/>
                      <wp:cNvGraphicFramePr/>
                      <a:graphic xmlns:a="http://schemas.openxmlformats.org/drawingml/2006/main">
                        <a:graphicData uri="http://schemas.microsoft.com/office/word/2010/wordprocessingShape">
                          <wps:wsp>
                            <wps:cNvSpPr/>
                            <wps:spPr>
                              <a:xfrm>
                                <a:off x="0" y="0"/>
                                <a:ext cx="382270" cy="382270"/>
                              </a:xfrm>
                              <a:prstGeom prst="flowChartConnector">
                                <a:avLst/>
                              </a:prstGeom>
                              <a:noFill/>
                              <a:ln w="38100">
                                <a:solidFill>
                                  <a:schemeClr val="accent6">
                                    <a:lumMod val="75000"/>
                                    <a:alpha val="99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2DB20" id="Flowchart: Connector 14" o:spid="_x0000_s1026" type="#_x0000_t120" style="position:absolute;margin-left:-2.85pt;margin-top:-.8pt;width:30.1pt;height:30.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" filled="f" strokecolor="#538135 [2409]" strokeweight="3pt">
                      <v:stroke opacity="64764f" joinstyle="miter"/>
                    </v:shape>
                  </w:pict>
                </mc:Fallback>
              </mc:AlternateContent>
            </w:r>
            <w:proofErr w:type="gramStart"/>
            <w:r w:rsidRPr="0015550C">
              <w:rPr>
                <w:rFonts w:ascii="Times New Roman" w:hAnsi="Times New Roman" w:cs="Times New Roman"/>
                <w:b/>
                <w:sz w:val="44"/>
              </w:rPr>
              <w:t>i</w:t>
            </w:r>
            <w:proofErr w:type="gramEnd"/>
          </w:p>
        </w:tc>
        <w:tc>
          <w:tcPr>
            <w:tcW w:w="8358" w:type="dxa"/>
            <w:vAlign w:val="center"/>
          </w:tcPr>
          <w:p w14:paraId="1BA376A2" w14:textId="61F242F4" w:rsidR="00FD6E47" w:rsidRDefault="00FD6E47" w:rsidP="00D26279">
            <w:r>
              <w:rPr>
                <w:rFonts w:cstheme="minorHAnsi"/>
                <w:i/>
                <w:sz w:val="22"/>
              </w:rPr>
              <w:t xml:space="preserve">Yeni klasör bağı </w:t>
            </w:r>
            <w:proofErr w:type="spellStart"/>
            <w:r>
              <w:rPr>
                <w:rFonts w:cstheme="minorHAnsi"/>
                <w:i/>
                <w:sz w:val="22"/>
              </w:rPr>
              <w:t>SafeBox</w:t>
            </w:r>
            <w:proofErr w:type="spellEnd"/>
            <w:r>
              <w:rPr>
                <w:rFonts w:cstheme="minorHAnsi"/>
                <w:i/>
                <w:sz w:val="22"/>
              </w:rPr>
              <w:t xml:space="preserve"> başlatılmadan önce kurulabilir ancak </w:t>
            </w:r>
            <w:proofErr w:type="spellStart"/>
            <w:r>
              <w:rPr>
                <w:rFonts w:cstheme="minorHAnsi"/>
                <w:i/>
                <w:sz w:val="22"/>
              </w:rPr>
              <w:t>SafeB</w:t>
            </w:r>
            <w:r w:rsidR="00654511">
              <w:rPr>
                <w:rFonts w:cstheme="minorHAnsi"/>
                <w:i/>
                <w:sz w:val="22"/>
              </w:rPr>
              <w:t>ox</w:t>
            </w:r>
            <w:proofErr w:type="spellEnd"/>
            <w:r w:rsidR="00654511">
              <w:rPr>
                <w:rFonts w:cstheme="minorHAnsi"/>
                <w:i/>
                <w:sz w:val="22"/>
              </w:rPr>
              <w:t xml:space="preserve"> başlatılmadan sanal</w:t>
            </w:r>
            <w:r w:rsidR="001B7CEC">
              <w:rPr>
                <w:rFonts w:cstheme="minorHAnsi"/>
                <w:i/>
                <w:sz w:val="22"/>
              </w:rPr>
              <w:t xml:space="preserve"> di</w:t>
            </w:r>
            <w:r w:rsidR="00D26279">
              <w:rPr>
                <w:rFonts w:cstheme="minorHAnsi"/>
                <w:i/>
                <w:sz w:val="22"/>
              </w:rPr>
              <w:t>sk</w:t>
            </w:r>
            <w:r w:rsidR="001B7CEC">
              <w:rPr>
                <w:rFonts w:cstheme="minorHAnsi"/>
                <w:i/>
                <w:sz w:val="22"/>
              </w:rPr>
              <w:t xml:space="preserve"> görüntülenemez.</w:t>
            </w:r>
            <w:r>
              <w:rPr>
                <w:rFonts w:cstheme="minorHAnsi"/>
                <w:i/>
                <w:sz w:val="22"/>
              </w:rPr>
              <w:t xml:space="preserve"> </w:t>
            </w:r>
          </w:p>
        </w:tc>
      </w:tr>
    </w:tbl>
    <w:p w14:paraId="525F3EF7" w14:textId="483C9ECB" w:rsidR="00FD6E47" w:rsidRDefault="00FD6E47" w:rsidP="00490D0B">
      <w:pPr>
        <w:jc w:val="center"/>
      </w:pPr>
    </w:p>
    <w:p w14:paraId="5B8FB64D" w14:textId="58A4B819" w:rsidR="006D7A90" w:rsidRPr="006D7A90" w:rsidRDefault="005D64AB" w:rsidP="006C2F38">
      <w:pPr>
        <w:pStyle w:val="ListParagraph"/>
        <w:numPr>
          <w:ilvl w:val="0"/>
          <w:numId w:val="26"/>
        </w:numPr>
        <w:rPr>
          <w:rFonts w:cstheme="minorHAnsi"/>
          <w:color w:val="000000" w:themeColor="text1"/>
        </w:rPr>
      </w:pPr>
      <w:r>
        <w:rPr>
          <w:noProof/>
          <w:lang w:eastAsia="tr-TR"/>
        </w:rPr>
        <w:lastRenderedPageBreak/>
        <mc:AlternateContent>
          <mc:Choice Requires="wps">
            <w:drawing>
              <wp:anchor distT="0" distB="0" distL="114300" distR="114300" simplePos="0" relativeHeight="251792384" behindDoc="1" locked="0" layoutInCell="1" allowOverlap="1" wp14:anchorId="4D999CB7" wp14:editId="7DBD597B">
                <wp:simplePos x="0" y="0"/>
                <wp:positionH relativeFrom="column">
                  <wp:posOffset>126780</wp:posOffset>
                </wp:positionH>
                <wp:positionV relativeFrom="paragraph">
                  <wp:posOffset>-61513</wp:posOffset>
                </wp:positionV>
                <wp:extent cx="285293" cy="292608"/>
                <wp:effectExtent l="0" t="0" r="19685" b="12700"/>
                <wp:wrapNone/>
                <wp:docPr id="15" name="Flowchart: Connector 15"/>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7CE317" id="Flowchart: Connector 15" o:spid="_x0000_s1026" type="#_x0000_t120" style="position:absolute;margin-left:10pt;margin-top:-4.85pt;width:22.45pt;height:23.05pt;z-index:-251524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" fillcolor="#9cc2e5 [1940]" strokecolor="#9cc2e5 [1940]" strokeweight="1pt">
                <v:stroke joinstyle="miter"/>
              </v:shape>
            </w:pict>
          </mc:Fallback>
        </mc:AlternateContent>
      </w:r>
      <w:r w:rsidR="00490D0B" w:rsidRPr="008F1421">
        <w:t>Oluşturulacak klasörün dizin yolu ve ismi belirlendikten sonra ka</w:t>
      </w:r>
      <w:r w:rsidR="006D7A90">
        <w:t>ydet butonuna basarak devam ediniz</w:t>
      </w:r>
      <w:r w:rsidR="00490D0B" w:rsidRPr="008F1421">
        <w:t>.</w:t>
      </w:r>
      <w:r w:rsidR="00490D0B">
        <w:t xml:space="preserve"> </w:t>
      </w:r>
    </w:p>
    <w:p w14:paraId="50552A10" w14:textId="28A34B79" w:rsidR="00490D0B" w:rsidRDefault="003E6BD0" w:rsidP="00490D0B">
      <w:pPr>
        <w:jc w:val="center"/>
      </w:pPr>
      <w:r>
        <w:rPr>
          <w:noProof/>
          <w:lang w:eastAsia="tr-TR"/>
        </w:rPr>
        <w:drawing>
          <wp:inline distT="0" distB="0" distL="0" distR="0" wp14:anchorId="1B932704" wp14:editId="7A99CB7A">
            <wp:extent cx="3600000" cy="2818800"/>
            <wp:effectExtent l="0" t="0" r="635" b="635"/>
            <wp:docPr id="18525" name="Picture 1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 name="safeboxexample.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2818800"/>
                    </a:xfrm>
                    <a:prstGeom prst="rect">
                      <a:avLst/>
                    </a:prstGeom>
                  </pic:spPr>
                </pic:pic>
              </a:graphicData>
            </a:graphic>
          </wp:inline>
        </w:drawing>
      </w:r>
    </w:p>
    <w:p w14:paraId="035C41AC" w14:textId="65161277" w:rsidR="006D7A90" w:rsidRPr="006D7A90" w:rsidRDefault="006D7A90" w:rsidP="006D7A90">
      <w:pPr>
        <w:rPr>
          <w:rFonts w:cstheme="minorHAnsi"/>
          <w:color w:val="000000" w:themeColor="text1"/>
        </w:rPr>
      </w:pPr>
      <w:r w:rsidRPr="006D7A90">
        <w:rPr>
          <w:rFonts w:cstheme="minorHAnsi"/>
          <w:color w:val="000000" w:themeColor="text1"/>
        </w:rPr>
        <w:t xml:space="preserve">Kryptos </w:t>
      </w:r>
      <w:proofErr w:type="spellStart"/>
      <w:r w:rsidRPr="006D7A90">
        <w:rPr>
          <w:rFonts w:cstheme="minorHAnsi"/>
          <w:color w:val="000000" w:themeColor="text1"/>
        </w:rPr>
        <w:t>SafeBox</w:t>
      </w:r>
      <w:proofErr w:type="spellEnd"/>
      <w:r w:rsidRPr="006D7A90">
        <w:rPr>
          <w:rFonts w:cstheme="minorHAnsi"/>
          <w:color w:val="000000" w:themeColor="text1"/>
        </w:rPr>
        <w:t xml:space="preserve"> uygulamasında yeni klasör oluşturup sanal disk yardımıyla dosyaların şifrelenebileceği gibi, var olan klasörler de </w:t>
      </w:r>
      <w:proofErr w:type="spellStart"/>
      <w:r w:rsidRPr="006D7A90">
        <w:rPr>
          <w:rFonts w:cstheme="minorHAnsi"/>
          <w:color w:val="000000" w:themeColor="text1"/>
        </w:rPr>
        <w:t>SafeBox</w:t>
      </w:r>
      <w:proofErr w:type="spellEnd"/>
      <w:r w:rsidRPr="006D7A90">
        <w:rPr>
          <w:rFonts w:cstheme="minorHAnsi"/>
          <w:color w:val="000000" w:themeColor="text1"/>
        </w:rPr>
        <w:t xml:space="preserve"> uygulamasına bağlanılarak klasörün içerisinde bulunan dosyalar şifrelenebilir.</w:t>
      </w:r>
    </w:p>
    <w:p w14:paraId="17DE4696" w14:textId="5D1B0F37" w:rsidR="006D7A90" w:rsidRPr="00417475" w:rsidRDefault="00051338" w:rsidP="00F529A2">
      <w:pPr>
        <w:pStyle w:val="Caption"/>
        <w:rPr>
          <w:rFonts w:cstheme="minorHAnsi"/>
          <w:i w:val="0"/>
          <w:color w:val="000000" w:themeColor="text1"/>
          <w:sz w:val="20"/>
        </w:rPr>
      </w:pPr>
      <w:r>
        <w:rPr>
          <w:noProof/>
          <w:lang w:eastAsia="tr-TR"/>
        </w:rPr>
        <mc:AlternateContent>
          <mc:Choice Requires="wps">
            <w:drawing>
              <wp:anchor distT="0" distB="0" distL="114300" distR="114300" simplePos="0" relativeHeight="251794432" behindDoc="1" locked="0" layoutInCell="1" allowOverlap="1" wp14:anchorId="0D06D79A" wp14:editId="3625A5E5">
                <wp:simplePos x="0" y="0"/>
                <wp:positionH relativeFrom="column">
                  <wp:posOffset>177421</wp:posOffset>
                </wp:positionH>
                <wp:positionV relativeFrom="paragraph">
                  <wp:posOffset>102008</wp:posOffset>
                </wp:positionV>
                <wp:extent cx="285293" cy="292608"/>
                <wp:effectExtent l="0" t="0" r="19685" b="12700"/>
                <wp:wrapNone/>
                <wp:docPr id="56" name="Flowchart: Connector 56"/>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8236A1" id="Flowchart: Connector 56" o:spid="_x0000_s1026" type="#_x0000_t120" style="position:absolute;margin-left:13.95pt;margin-top:8.05pt;width:22.45pt;height:23.05pt;z-index:-25152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" fillcolor="#9cc2e5 [1940]" strokecolor="#9cc2e5 [1940]" strokeweight="1pt">
                <v:stroke joinstyle="miter"/>
              </v:shape>
            </w:pict>
          </mc:Fallback>
        </mc:AlternateContent>
      </w:r>
    </w:p>
    <w:p w14:paraId="4C907E9F" w14:textId="70DDD9FD" w:rsidR="00F529A2" w:rsidRPr="00417475" w:rsidRDefault="00051338" w:rsidP="00051338">
      <w:pPr>
        <w:pStyle w:val="Caption"/>
        <w:numPr>
          <w:ilvl w:val="0"/>
          <w:numId w:val="26"/>
        </w:numPr>
        <w:rPr>
          <w:rFonts w:cstheme="minorHAnsi"/>
          <w:i w:val="0"/>
          <w:color w:val="000000" w:themeColor="text1"/>
          <w:sz w:val="20"/>
        </w:rPr>
      </w:pPr>
      <w:r w:rsidRPr="00417475">
        <w:rPr>
          <w:rFonts w:cstheme="minorHAnsi"/>
          <w:i w:val="0"/>
          <w:color w:val="000000" w:themeColor="text1"/>
          <w:sz w:val="20"/>
        </w:rPr>
        <w:t xml:space="preserve"> </w:t>
      </w:r>
      <w:r w:rsidR="00F529A2" w:rsidRPr="00417475">
        <w:rPr>
          <w:rFonts w:cstheme="minorHAnsi"/>
          <w:i w:val="0"/>
          <w:color w:val="000000" w:themeColor="text1"/>
          <w:sz w:val="20"/>
        </w:rPr>
        <w:t>“Şifresiz dosyalar var. Şifrelemek ister misiniz” mesajının ekranda açıl</w:t>
      </w:r>
      <w:r w:rsidR="00F7301D" w:rsidRPr="00417475">
        <w:rPr>
          <w:rFonts w:cstheme="minorHAnsi"/>
          <w:i w:val="0"/>
          <w:color w:val="000000" w:themeColor="text1"/>
          <w:sz w:val="20"/>
        </w:rPr>
        <w:t>dığında,</w:t>
      </w:r>
      <w:r w:rsidR="00F529A2" w:rsidRPr="00417475">
        <w:rPr>
          <w:rFonts w:cstheme="minorHAnsi"/>
          <w:i w:val="0"/>
          <w:color w:val="000000" w:themeColor="text1"/>
          <w:sz w:val="20"/>
        </w:rPr>
        <w:t xml:space="preserve"> </w:t>
      </w:r>
    </w:p>
    <w:p w14:paraId="5E567B8B" w14:textId="29C3371E" w:rsidR="00F529A2" w:rsidRPr="00155534" w:rsidRDefault="00F529A2" w:rsidP="00F529A2"/>
    <w:p w14:paraId="731BB206" w14:textId="0E317FFB" w:rsidR="00F7301D" w:rsidRDefault="00F529A2" w:rsidP="00C07020">
      <w:pPr>
        <w:pStyle w:val="ListParagraph"/>
        <w:numPr>
          <w:ilvl w:val="0"/>
          <w:numId w:val="7"/>
        </w:numPr>
        <w:spacing w:line="240" w:lineRule="auto"/>
      </w:pPr>
      <w:r w:rsidRPr="008F1421">
        <w:t>Şifrelenmek istenen dosyaya “Dosyayı/Dosya</w:t>
      </w:r>
      <w:r w:rsidR="00F7301D">
        <w:t>ları Şifrele” seç</w:t>
      </w:r>
      <w:ins w:id="33" w:author="Aylin Altinbas" w:date="2021-04-12T14:29:00Z">
        <w:r w:rsidR="00742103">
          <w:t>e</w:t>
        </w:r>
      </w:ins>
      <w:r w:rsidR="00F7301D">
        <w:t>neğini işaretleyerek devam ediniz</w:t>
      </w:r>
      <w:r>
        <w:t xml:space="preserve">. </w:t>
      </w:r>
    </w:p>
    <w:p w14:paraId="4E71AB58" w14:textId="0FD2E4AB" w:rsidR="00F529A2" w:rsidRDefault="00F529A2" w:rsidP="00F7301D">
      <w:pPr>
        <w:spacing w:line="240" w:lineRule="auto"/>
        <w:ind w:left="142"/>
      </w:pPr>
      <w:r>
        <w:t xml:space="preserve">Bu durumda oturum </w:t>
      </w:r>
      <w:r w:rsidRPr="008F1421">
        <w:t xml:space="preserve">süresi boyunca gerçek dizindeki klasöre atılan tüm dosyalar otomatik olarak şifrelenir. Atılan her dosya </w:t>
      </w:r>
      <w:proofErr w:type="spellStart"/>
      <w:r w:rsidRPr="008F1421">
        <w:t>SafeBox</w:t>
      </w:r>
      <w:proofErr w:type="spellEnd"/>
      <w:r w:rsidRPr="008F1421">
        <w:t xml:space="preserve"> başlatıldığında sanal dizin klasöründe şifresiz olarak gösterilir.</w:t>
      </w:r>
    </w:p>
    <w:p w14:paraId="287A9C59" w14:textId="582179D6" w:rsidR="0002177A" w:rsidRDefault="00AC4755" w:rsidP="00CF1A68">
      <w:pPr>
        <w:spacing w:line="240" w:lineRule="auto"/>
        <w:ind w:left="142"/>
        <w:jc w:val="right"/>
      </w:pPr>
      <w:r>
        <w:rPr>
          <w:noProof/>
          <w:lang w:eastAsia="tr-TR"/>
        </w:rPr>
        <mc:AlternateContent>
          <mc:Choice Requires="wpg">
            <w:drawing>
              <wp:inline distT="0" distB="0" distL="0" distR="0" wp14:anchorId="174BE12F" wp14:editId="550A84C4">
                <wp:extent cx="5445232" cy="3667760"/>
                <wp:effectExtent l="0" t="0" r="3175" b="8890"/>
                <wp:docPr id="18517" name="Group 18517"/>
                <wp:cNvGraphicFramePr/>
                <a:graphic xmlns:a="http://schemas.openxmlformats.org/drawingml/2006/main">
                  <a:graphicData uri="http://schemas.microsoft.com/office/word/2010/wordprocessingGroup">
                    <wpg:wgp>
                      <wpg:cNvGrpSpPr/>
                      <wpg:grpSpPr>
                        <a:xfrm>
                          <a:off x="0" y="0"/>
                          <a:ext cx="5445232" cy="3667760"/>
                          <a:chOff x="0" y="0"/>
                          <a:chExt cx="5445232" cy="3667760"/>
                        </a:xfrm>
                      </wpg:grpSpPr>
                      <wpg:grpSp>
                        <wpg:cNvPr id="18523" name="Group 18523"/>
                        <wpg:cNvGrpSpPr/>
                        <wpg:grpSpPr>
                          <a:xfrm>
                            <a:off x="0" y="828136"/>
                            <a:ext cx="1835765" cy="2201428"/>
                            <a:chOff x="0" y="0"/>
                            <a:chExt cx="1836115" cy="2201698"/>
                          </a:xfrm>
                        </wpg:grpSpPr>
                        <wps:wsp>
                          <wps:cNvPr id="18513" name="Text Box 18513"/>
                          <wps:cNvSpPr txBox="1"/>
                          <wps:spPr>
                            <a:xfrm>
                              <a:off x="0" y="0"/>
                              <a:ext cx="958291" cy="285292"/>
                            </a:xfrm>
                            <a:prstGeom prst="rect">
                              <a:avLst/>
                            </a:prstGeom>
                            <a:solidFill>
                              <a:schemeClr val="lt1"/>
                            </a:solidFill>
                            <a:ln w="25400">
                              <a:solidFill>
                                <a:srgbClr val="FF0000"/>
                              </a:solidFill>
                            </a:ln>
                          </wps:spPr>
                          <wps:txbx>
                            <w:txbxContent>
                              <w:p w14:paraId="6C546D92" w14:textId="77777777" w:rsidR="00665E17" w:rsidRDefault="00665E17" w:rsidP="00AC4755">
                                <w:r>
                                  <w:t>Gerçek dizin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14" name="Text Box 18514"/>
                          <wps:cNvSpPr txBox="1"/>
                          <wps:spPr>
                            <a:xfrm>
                              <a:off x="21945" y="1916583"/>
                              <a:ext cx="958215" cy="285115"/>
                            </a:xfrm>
                            <a:prstGeom prst="rect">
                              <a:avLst/>
                            </a:prstGeom>
                            <a:solidFill>
                              <a:schemeClr val="lt1"/>
                            </a:solidFill>
                            <a:ln w="25400">
                              <a:solidFill>
                                <a:srgbClr val="FF0000"/>
                              </a:solidFill>
                            </a:ln>
                          </wps:spPr>
                          <wps:txbx>
                            <w:txbxContent>
                              <w:p w14:paraId="7DFC6E54" w14:textId="77777777" w:rsidR="00665E17" w:rsidRDefault="00665E17" w:rsidP="00AC4755">
                                <w:r>
                                  <w:t>Sanal dizin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20" name="Straight Arrow Connector 18520"/>
                          <wps:cNvCnPr/>
                          <wps:spPr>
                            <a:xfrm>
                              <a:off x="965606" y="109728"/>
                              <a:ext cx="863194" cy="7315"/>
                            </a:xfrm>
                            <a:prstGeom prst="straightConnector1">
                              <a:avLst/>
                            </a:prstGeom>
                            <a:ln w="63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522" name="Straight Arrow Connector 18522"/>
                          <wps:cNvCnPr/>
                          <wps:spPr>
                            <a:xfrm>
                              <a:off x="987552" y="2048256"/>
                              <a:ext cx="84856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8515" name="Picture 1851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846052" y="0"/>
                            <a:ext cx="3599180" cy="3667760"/>
                          </a:xfrm>
                          <a:prstGeom prst="rect">
                            <a:avLst/>
                          </a:prstGeom>
                        </pic:spPr>
                      </pic:pic>
                    </wpg:wgp>
                  </a:graphicData>
                </a:graphic>
              </wp:inline>
            </w:drawing>
          </mc:Choice>
          <mc:Fallback>
            <w:pict>
              <v:group w14:anchorId="174BE12F" id="Group 18517" o:spid="_x0000_s1031" style="width:428.75pt;height:288.8pt;mso-position-horizontal-relative:char;mso-position-vertical-relative:line" coordsize="54452,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">
                <v:group id="Group 18523" o:spid="_x0000_s1032" style="position:absolute;top:8281;width:18357;height:22014" coordsize="18361,2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">
                  <v:shapetype id="_x0000_t202" coordsize="21600,21600" o:spt="202" path="m,l,21600r21600,l21600,xe">
                    <v:stroke joinstyle="miter"/>
                    <v:path gradientshapeok="t" o:connecttype="rect"/>
                  </v:shapetype>
                  <v:shape id="Text Box 18513" o:spid="_x0000_s1033" type="#_x0000_t202" style="position:absolute;width:958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" fillcolor="white [3201]" strokecolor="red" strokeweight="2pt">
                    <v:textbox>
                      <w:txbxContent>
                        <w:p w14:paraId="6C546D92" w14:textId="77777777" w:rsidR="00665E17" w:rsidRDefault="00665E17" w:rsidP="00AC4755">
                          <w:r>
                            <w:t>Gerçek dizin</w:t>
                          </w:r>
                        </w:p>
                      </w:txbxContent>
                    </v:textbox>
                  </v:shape>
                  <v:shape id="Text Box 18514" o:spid="_x0000_s1034" type="#_x0000_t202" style="position:absolute;left:219;top:19165;width:9582;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" fillcolor="white [3201]" strokecolor="red" strokeweight="2pt">
                    <v:textbox>
                      <w:txbxContent>
                        <w:p w14:paraId="7DFC6E54" w14:textId="77777777" w:rsidR="00665E17" w:rsidRDefault="00665E17" w:rsidP="00AC4755">
                          <w:r>
                            <w:t>Sanal dizin</w:t>
                          </w:r>
                        </w:p>
                      </w:txbxContent>
                    </v:textbox>
                  </v:shape>
                  <v:shapetype id="_x0000_t32" coordsize="21600,21600" o:spt="32" o:oned="t" path="m,l21600,21600e" filled="f">
                    <v:path arrowok="t" fillok="f" o:connecttype="none"/>
                    <o:lock v:ext="edit" shapetype="t"/>
                  </v:shapetype>
                  <v:shape id="Straight Arrow Connector 18520" o:spid="_x0000_s1035" type="#_x0000_t32" style="position:absolute;left:9656;top:1097;width:8632;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" strokecolor="red" strokeweight=".5pt">
                    <v:stroke endarrow="block" joinstyle="miter"/>
                  </v:shape>
                  <v:shape id="Straight Arrow Connector 18522" o:spid="_x0000_s1036" type="#_x0000_t32" style="position:absolute;left:9875;top:20482;width:84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" strokecolor="red" strokeweight=".5pt">
                    <v:stroke endarrow="block" joinstyle="miter"/>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515" o:spid="_x0000_s1037" type="#_x0000_t75" style="position:absolute;left:18460;width:35992;height:36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">
                  <v:imagedata r:id="rId71" o:title=""/>
                  <v:path arrowok="t"/>
                </v:shape>
                <w10:anchorlock/>
              </v:group>
            </w:pict>
          </mc:Fallback>
        </mc:AlternateContent>
      </w:r>
    </w:p>
    <w:p w14:paraId="77609123" w14:textId="20444DBD" w:rsidR="00F7301D" w:rsidRDefault="00F529A2" w:rsidP="00C07020">
      <w:pPr>
        <w:pStyle w:val="ListParagraph"/>
        <w:numPr>
          <w:ilvl w:val="0"/>
          <w:numId w:val="7"/>
        </w:numPr>
        <w:spacing w:line="240" w:lineRule="auto"/>
      </w:pPr>
      <w:r w:rsidRPr="008F1421">
        <w:lastRenderedPageBreak/>
        <w:t xml:space="preserve">Şifrelenmek istenmeyen dosyaya “Bu Seferlik </w:t>
      </w:r>
      <w:proofErr w:type="spellStart"/>
      <w:r w:rsidRPr="008F1421">
        <w:t>Yok</w:t>
      </w:r>
      <w:del w:id="34" w:author="Aylin Altinbas" w:date="2021-04-12T14:30:00Z">
        <w:r w:rsidRPr="008F1421" w:rsidDel="00742103">
          <w:delText xml:space="preserve"> </w:delText>
        </w:r>
      </w:del>
      <w:r w:rsidRPr="008F1421">
        <w:t>say</w:t>
      </w:r>
      <w:proofErr w:type="spellEnd"/>
      <w:r w:rsidRPr="008F1421">
        <w:t xml:space="preserve">” </w:t>
      </w:r>
      <w:r w:rsidR="00F7301D">
        <w:t>seçeneğini işaretleyerek devam ediniz</w:t>
      </w:r>
      <w:r w:rsidRPr="008F1421">
        <w:t>.</w:t>
      </w:r>
    </w:p>
    <w:p w14:paraId="1B4737DB" w14:textId="5137873B" w:rsidR="008A7D34" w:rsidRDefault="00F529A2" w:rsidP="00F7301D">
      <w:pPr>
        <w:spacing w:line="240" w:lineRule="auto"/>
        <w:ind w:left="142"/>
      </w:pPr>
      <w:r w:rsidRPr="008F1421">
        <w:t xml:space="preserve">Bu durumda oturum süresi boyunca gerçek dizine atılan dosyalar şifrelenmez ve atılan dosyalar </w:t>
      </w:r>
      <w:proofErr w:type="spellStart"/>
      <w:r w:rsidRPr="008F1421">
        <w:t>SafeBox</w:t>
      </w:r>
      <w:proofErr w:type="spellEnd"/>
      <w:r w:rsidRPr="008F1421">
        <w:t xml:space="preserve"> başlatıldığında sanal dizin klasöründe gö</w:t>
      </w:r>
      <w:r w:rsidR="0002177A">
        <w:t>rün</w:t>
      </w:r>
      <w:r w:rsidRPr="008F1421">
        <w:t xml:space="preserve">mez. </w:t>
      </w:r>
    </w:p>
    <w:p w14:paraId="265C60AB" w14:textId="75A4DAE6" w:rsidR="00D72BE1" w:rsidRDefault="00D72BE1" w:rsidP="00F7301D">
      <w:pPr>
        <w:spacing w:line="240" w:lineRule="auto"/>
        <w:ind w:left="142"/>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D72BE1" w14:paraId="76D71B4A" w14:textId="77777777" w:rsidTr="00813A57">
        <w:trPr>
          <w:trHeight w:val="428"/>
          <w:jc w:val="center"/>
        </w:trPr>
        <w:tc>
          <w:tcPr>
            <w:tcW w:w="704" w:type="dxa"/>
            <w:vAlign w:val="center"/>
          </w:tcPr>
          <w:p w14:paraId="70FACC71" w14:textId="77777777" w:rsidR="00D72BE1" w:rsidRPr="0015550C" w:rsidRDefault="00D72BE1" w:rsidP="00813A57">
            <w:pPr>
              <w:jc w:val="center"/>
              <w:rPr>
                <w:rFonts w:ascii="Times New Roman" w:hAnsi="Times New Roman" w:cs="Times New Roman"/>
                <w:b/>
              </w:rPr>
            </w:pPr>
            <w:r w:rsidRPr="0015550C">
              <w:rPr>
                <w:rFonts w:ascii="Times New Roman" w:hAnsi="Times New Roman" w:cs="Times New Roman"/>
                <w:b/>
                <w:noProof/>
                <w:sz w:val="44"/>
                <w:lang w:eastAsia="tr-TR"/>
              </w:rPr>
              <mc:AlternateContent>
                <mc:Choice Requires="wps">
                  <w:drawing>
                    <wp:anchor distT="0" distB="0" distL="114300" distR="114300" simplePos="0" relativeHeight="251810816" behindDoc="0" locked="0" layoutInCell="1" allowOverlap="1" wp14:anchorId="353EE2B7" wp14:editId="5D5A22D9">
                      <wp:simplePos x="0" y="0"/>
                      <wp:positionH relativeFrom="column">
                        <wp:posOffset>-36195</wp:posOffset>
                      </wp:positionH>
                      <wp:positionV relativeFrom="paragraph">
                        <wp:posOffset>-10160</wp:posOffset>
                      </wp:positionV>
                      <wp:extent cx="382270" cy="382270"/>
                      <wp:effectExtent l="19050" t="19050" r="17780" b="17780"/>
                      <wp:wrapNone/>
                      <wp:docPr id="41" name="Flowchart: Connector 41"/>
                      <wp:cNvGraphicFramePr/>
                      <a:graphic xmlns:a="http://schemas.openxmlformats.org/drawingml/2006/main">
                        <a:graphicData uri="http://schemas.microsoft.com/office/word/2010/wordprocessingShape">
                          <wps:wsp>
                            <wps:cNvSpPr/>
                            <wps:spPr>
                              <a:xfrm>
                                <a:off x="0" y="0"/>
                                <a:ext cx="382270" cy="382270"/>
                              </a:xfrm>
                              <a:prstGeom prst="flowChartConnector">
                                <a:avLst/>
                              </a:prstGeom>
                              <a:noFill/>
                              <a:ln w="38100">
                                <a:solidFill>
                                  <a:schemeClr val="accent6">
                                    <a:lumMod val="75000"/>
                                    <a:alpha val="99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3D3B8" id="Flowchart: Connector 41" o:spid="_x0000_s1026" type="#_x0000_t120" style="position:absolute;margin-left:-2.85pt;margin-top:-.8pt;width:30.1pt;height:30.1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" filled="f" strokecolor="#538135 [2409]" strokeweight="3pt">
                      <v:stroke opacity="64764f" joinstyle="miter"/>
                    </v:shape>
                  </w:pict>
                </mc:Fallback>
              </mc:AlternateContent>
            </w:r>
            <w:proofErr w:type="gramStart"/>
            <w:r w:rsidRPr="0015550C">
              <w:rPr>
                <w:rFonts w:ascii="Times New Roman" w:hAnsi="Times New Roman" w:cs="Times New Roman"/>
                <w:b/>
                <w:sz w:val="44"/>
              </w:rPr>
              <w:t>i</w:t>
            </w:r>
            <w:proofErr w:type="gramEnd"/>
          </w:p>
        </w:tc>
        <w:tc>
          <w:tcPr>
            <w:tcW w:w="8358" w:type="dxa"/>
            <w:vAlign w:val="center"/>
          </w:tcPr>
          <w:p w14:paraId="608203C2" w14:textId="07359845" w:rsidR="00D72BE1" w:rsidRPr="00D72BE1" w:rsidRDefault="00D72BE1" w:rsidP="00813A57">
            <w:pPr>
              <w:rPr>
                <w:i/>
                <w:sz w:val="22"/>
              </w:rPr>
            </w:pPr>
            <w:proofErr w:type="spellStart"/>
            <w:r w:rsidRPr="00D72BE1">
              <w:rPr>
                <w:i/>
                <w:sz w:val="22"/>
              </w:rPr>
              <w:t>SafeBox’a</w:t>
            </w:r>
            <w:proofErr w:type="spellEnd"/>
            <w:r w:rsidRPr="00D72BE1">
              <w:rPr>
                <w:i/>
                <w:sz w:val="22"/>
              </w:rPr>
              <w:t xml:space="preserve"> atılıp daha önce şifrelenmemiş dosyalar oturumu sonlandırıp, tekrar giriş yapıldığında şifrelenebilir.</w:t>
            </w:r>
          </w:p>
        </w:tc>
      </w:tr>
    </w:tbl>
    <w:p w14:paraId="340CC5E1" w14:textId="77777777" w:rsidR="00D72BE1" w:rsidRDefault="00D72BE1" w:rsidP="00F7301D">
      <w:pPr>
        <w:spacing w:line="240" w:lineRule="auto"/>
        <w:ind w:left="142"/>
      </w:pPr>
    </w:p>
    <w:p w14:paraId="5D88F199" w14:textId="07855850" w:rsidR="00F529A2" w:rsidRDefault="00E22768" w:rsidP="00F7301D">
      <w:pPr>
        <w:spacing w:line="240" w:lineRule="auto"/>
        <w:ind w:left="142"/>
      </w:pPr>
      <w:r>
        <w:rPr>
          <w:noProof/>
          <w:lang w:eastAsia="tr-TR"/>
        </w:rPr>
        <mc:AlternateContent>
          <mc:Choice Requires="wps">
            <w:drawing>
              <wp:anchor distT="0" distB="0" distL="114300" distR="114300" simplePos="0" relativeHeight="251812864" behindDoc="1" locked="0" layoutInCell="1" allowOverlap="1" wp14:anchorId="37D906BD" wp14:editId="65F7C4CF">
                <wp:simplePos x="0" y="0"/>
                <wp:positionH relativeFrom="column">
                  <wp:posOffset>160934</wp:posOffset>
                </wp:positionH>
                <wp:positionV relativeFrom="paragraph">
                  <wp:posOffset>155778</wp:posOffset>
                </wp:positionV>
                <wp:extent cx="285293" cy="292608"/>
                <wp:effectExtent l="0" t="0" r="19685" b="12700"/>
                <wp:wrapNone/>
                <wp:docPr id="45" name="Flowchart: Connector 45"/>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1B17DC" id="Flowchart: Connector 45" o:spid="_x0000_s1026" type="#_x0000_t120" style="position:absolute;margin-left:12.65pt;margin-top:12.25pt;width:22.45pt;height:23.05pt;z-index:-251503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" fillcolor="#c5e0b3 [1305]" strokecolor="#c5e0b3 [1305]" strokeweight="1pt">
                <v:stroke joinstyle="miter"/>
              </v:shape>
            </w:pict>
          </mc:Fallback>
        </mc:AlternateContent>
      </w:r>
      <w:r w:rsidR="00D72BE1">
        <w:t>Daha önce şifrelenmemiş bir dizini şifrelemek için,</w:t>
      </w:r>
    </w:p>
    <w:p w14:paraId="146F0521" w14:textId="0F124D84" w:rsidR="00D72BE1" w:rsidRDefault="00E22768" w:rsidP="00E22768">
      <w:pPr>
        <w:pStyle w:val="ListParagraph"/>
        <w:numPr>
          <w:ilvl w:val="0"/>
          <w:numId w:val="34"/>
        </w:numPr>
        <w:spacing w:line="240" w:lineRule="auto"/>
      </w:pPr>
      <w:r>
        <w:rPr>
          <w:noProof/>
          <w:lang w:eastAsia="tr-TR"/>
        </w:rPr>
        <mc:AlternateContent>
          <mc:Choice Requires="wps">
            <w:drawing>
              <wp:anchor distT="0" distB="0" distL="114300" distR="114300" simplePos="0" relativeHeight="251814912" behindDoc="1" locked="0" layoutInCell="1" allowOverlap="1" wp14:anchorId="5951C494" wp14:editId="6D461B34">
                <wp:simplePos x="0" y="0"/>
                <wp:positionH relativeFrom="column">
                  <wp:posOffset>152400</wp:posOffset>
                </wp:positionH>
                <wp:positionV relativeFrom="paragraph">
                  <wp:posOffset>221615</wp:posOffset>
                </wp:positionV>
                <wp:extent cx="285293" cy="292608"/>
                <wp:effectExtent l="0" t="0" r="19685" b="12700"/>
                <wp:wrapNone/>
                <wp:docPr id="18437" name="Flowchart: Connector 18437"/>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87B343" id="Flowchart: Connector 18437" o:spid="_x0000_s1026" type="#_x0000_t120" style="position:absolute;margin-left:12pt;margin-top:17.45pt;width:22.45pt;height:23.05pt;z-index:-251501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" fillcolor="#c5e0b3 [1305]" strokecolor="#c5e0b3 [1305]" strokeweight="1pt">
                <v:stroke joinstyle="miter"/>
              </v:shape>
            </w:pict>
          </mc:Fallback>
        </mc:AlternateContent>
      </w:r>
      <w:proofErr w:type="spellStart"/>
      <w:r>
        <w:t>Safebox</w:t>
      </w:r>
      <w:proofErr w:type="spellEnd"/>
      <w:r>
        <w:t xml:space="preserve"> başlatıldıktan sonra, daha önce şifrelenmeyen klasöre paylaşılmak istenen dosyayı ekleyiniz.</w:t>
      </w:r>
    </w:p>
    <w:p w14:paraId="708FF5A4" w14:textId="40659494" w:rsidR="00E22768" w:rsidRDefault="00E22768" w:rsidP="00E22768">
      <w:pPr>
        <w:pStyle w:val="ListParagraph"/>
        <w:numPr>
          <w:ilvl w:val="0"/>
          <w:numId w:val="34"/>
        </w:numPr>
        <w:spacing w:line="240" w:lineRule="auto"/>
      </w:pPr>
      <w:r>
        <w:t>Dosya eklendikten sonra açılan pencerede</w:t>
      </w:r>
      <w:r w:rsidR="009076B6">
        <w:t xml:space="preserve"> “Dosyayı/Dosyaları Şifrele” seçeneğini işaretleyiniz.</w:t>
      </w:r>
    </w:p>
    <w:p w14:paraId="05AB4174" w14:textId="2A1C5BA7" w:rsidR="00F529A2" w:rsidRDefault="00E22768" w:rsidP="00F529A2">
      <w:pPr>
        <w:pStyle w:val="ListParagraph"/>
        <w:spacing w:line="240" w:lineRule="auto"/>
        <w:ind w:left="502" w:firstLine="0"/>
        <w:jc w:val="center"/>
      </w:pPr>
      <w:r>
        <w:rPr>
          <w:noProof/>
          <w:lang w:eastAsia="tr-TR"/>
        </w:rPr>
        <w:drawing>
          <wp:inline distT="0" distB="0" distL="0" distR="0" wp14:anchorId="1CF4EC70" wp14:editId="358E8A36">
            <wp:extent cx="3600000" cy="1227600"/>
            <wp:effectExtent l="0" t="0" r="635" b="0"/>
            <wp:docPr id="18439" name="Picture 1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 name="sifreleme2.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1227600"/>
                    </a:xfrm>
                    <a:prstGeom prst="rect">
                      <a:avLst/>
                    </a:prstGeom>
                  </pic:spPr>
                </pic:pic>
              </a:graphicData>
            </a:graphic>
          </wp:inline>
        </w:drawing>
      </w:r>
    </w:p>
    <w:p w14:paraId="4EE50F65" w14:textId="77777777" w:rsidR="009076B6" w:rsidRDefault="009076B6" w:rsidP="00FE4E03"/>
    <w:p w14:paraId="19771700" w14:textId="28E60362" w:rsidR="00FE4E03" w:rsidRDefault="00FE4E03" w:rsidP="00FE4E03">
      <w:r w:rsidRPr="00CF4C6C">
        <w:t>Ekrana gelen klasörlerden birinin içine dosya eklendiğinde, eklenilen dizin</w:t>
      </w:r>
      <w:r w:rsidR="009076B6">
        <w:t>de şifreli olarak görüntülenir ve daha önce eklenmiş dosyalar da şifrelenir.</w:t>
      </w:r>
      <w:ins w:id="35" w:author="Aylin Altinbas" w:date="2021-04-12T14:30:00Z">
        <w:r w:rsidR="00742103">
          <w:t xml:space="preserve"> </w:t>
        </w:r>
      </w:ins>
      <w:proofErr w:type="spellStart"/>
      <w:r w:rsidRPr="00CF4C6C">
        <w:t>SafeBox</w:t>
      </w:r>
      <w:proofErr w:type="spellEnd"/>
      <w:r w:rsidRPr="00CF4C6C">
        <w:t xml:space="preserve"> kapatıldığında orijinal dosya saklanır.</w:t>
      </w:r>
    </w:p>
    <w:p w14:paraId="08BA0F27" w14:textId="10BB0700" w:rsidR="00FE4E03" w:rsidRDefault="009524D7" w:rsidP="00E13A2D">
      <w:pPr>
        <w:pStyle w:val="ListParagraph"/>
        <w:numPr>
          <w:ilvl w:val="0"/>
          <w:numId w:val="26"/>
        </w:numPr>
      </w:pPr>
      <w:r>
        <w:rPr>
          <w:noProof/>
          <w:lang w:eastAsia="tr-TR"/>
        </w:rPr>
        <mc:AlternateContent>
          <mc:Choice Requires="wps">
            <w:drawing>
              <wp:anchor distT="0" distB="0" distL="114300" distR="114300" simplePos="0" relativeHeight="251816960" behindDoc="1" locked="0" layoutInCell="1" allowOverlap="1" wp14:anchorId="6E4011CE" wp14:editId="3D742DC1">
                <wp:simplePos x="0" y="0"/>
                <wp:positionH relativeFrom="column">
                  <wp:posOffset>168684</wp:posOffset>
                </wp:positionH>
                <wp:positionV relativeFrom="paragraph">
                  <wp:posOffset>207192</wp:posOffset>
                </wp:positionV>
                <wp:extent cx="285293" cy="292608"/>
                <wp:effectExtent l="0" t="0" r="19685" b="12700"/>
                <wp:wrapNone/>
                <wp:docPr id="18474" name="Flowchart: Connector 18474"/>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A9256" id="Flowchart: Connector 18474" o:spid="_x0000_s1026" type="#_x0000_t120" style="position:absolute;margin-left:13.3pt;margin-top:16.3pt;width:22.45pt;height:23.05pt;z-index:-25149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" fillcolor="#9cc2e5 [1940]" strokecolor="#9cc2e5 [1940]" strokeweight="1pt">
                <v:stroke joinstyle="miter"/>
              </v:shape>
            </w:pict>
          </mc:Fallback>
        </mc:AlternateContent>
      </w:r>
      <w:proofErr w:type="spellStart"/>
      <w:r w:rsidR="00E13A2D">
        <w:t>SafeBox’a</w:t>
      </w:r>
      <w:proofErr w:type="spellEnd"/>
      <w:r w:rsidR="00E13A2D">
        <w:t xml:space="preserve"> </w:t>
      </w:r>
      <w:r>
        <w:t xml:space="preserve">tanımlanan dizine </w:t>
      </w:r>
      <w:r w:rsidR="00E13A2D">
        <w:t>kullanıcı eklemek için,</w:t>
      </w:r>
      <w:r w:rsidRPr="009524D7">
        <w:rPr>
          <w:noProof/>
          <w:lang w:eastAsia="tr-TR"/>
        </w:rPr>
        <w:t xml:space="preserve"> </w:t>
      </w:r>
      <w:r>
        <w:rPr>
          <w:noProof/>
          <w:lang w:eastAsia="tr-TR"/>
        </w:rPr>
        <w:drawing>
          <wp:inline distT="0" distB="0" distL="0" distR="0" wp14:anchorId="463FFAC5" wp14:editId="1F84390D">
            <wp:extent cx="447675" cy="400050"/>
            <wp:effectExtent l="0" t="0" r="9525" b="0"/>
            <wp:docPr id="18526" name="Picture 18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7675" cy="400050"/>
                    </a:xfrm>
                    <a:prstGeom prst="rect">
                      <a:avLst/>
                    </a:prstGeom>
                  </pic:spPr>
                </pic:pic>
              </a:graphicData>
            </a:graphic>
          </wp:inline>
        </w:drawing>
      </w:r>
      <w:r>
        <w:t xml:space="preserve"> ikonuna basınız.</w:t>
      </w:r>
    </w:p>
    <w:p w14:paraId="27390C9A" w14:textId="0F735F44" w:rsidR="00E13A2D" w:rsidRDefault="009524D7" w:rsidP="009524D7">
      <w:pPr>
        <w:pStyle w:val="ListParagraph"/>
        <w:numPr>
          <w:ilvl w:val="0"/>
          <w:numId w:val="26"/>
        </w:numPr>
      </w:pPr>
      <w:r>
        <w:rPr>
          <w:noProof/>
          <w:lang w:eastAsia="tr-TR"/>
        </w:rPr>
        <mc:AlternateContent>
          <mc:Choice Requires="wps">
            <w:drawing>
              <wp:anchor distT="0" distB="0" distL="114300" distR="114300" simplePos="0" relativeHeight="251819008" behindDoc="1" locked="0" layoutInCell="1" allowOverlap="1" wp14:anchorId="7A17EEB5" wp14:editId="6249DA59">
                <wp:simplePos x="0" y="0"/>
                <wp:positionH relativeFrom="column">
                  <wp:posOffset>165100</wp:posOffset>
                </wp:positionH>
                <wp:positionV relativeFrom="paragraph">
                  <wp:posOffset>198120</wp:posOffset>
                </wp:positionV>
                <wp:extent cx="285293" cy="292608"/>
                <wp:effectExtent l="0" t="0" r="19685" b="12700"/>
                <wp:wrapNone/>
                <wp:docPr id="18527" name="Flowchart: Connector 18527"/>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C9D57C" id="Flowchart: Connector 18527" o:spid="_x0000_s1026" type="#_x0000_t120" style="position:absolute;margin-left:13pt;margin-top:15.6pt;width:22.45pt;height:23.05pt;z-index:-25149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" fillcolor="#9cc2e5 [1940]" strokecolor="#9cc2e5 [1940]" strokeweight="1pt">
                <v:stroke joinstyle="miter"/>
              </v:shape>
            </w:pict>
          </mc:Fallback>
        </mc:AlternateContent>
      </w:r>
      <w:r>
        <w:t xml:space="preserve">Açılan ekranda </w:t>
      </w:r>
      <w:r>
        <w:rPr>
          <w:noProof/>
          <w:lang w:eastAsia="tr-TR"/>
        </w:rPr>
        <w:drawing>
          <wp:inline distT="0" distB="0" distL="0" distR="0" wp14:anchorId="2C9502FD" wp14:editId="6BA064B9">
            <wp:extent cx="428625" cy="381000"/>
            <wp:effectExtent l="0" t="0" r="9525" b="0"/>
            <wp:docPr id="18528" name="Picture 1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8625" cy="381000"/>
                    </a:xfrm>
                    <a:prstGeom prst="rect">
                      <a:avLst/>
                    </a:prstGeom>
                  </pic:spPr>
                </pic:pic>
              </a:graphicData>
            </a:graphic>
          </wp:inline>
        </w:drawing>
      </w:r>
      <w:r>
        <w:t>ikonuna basınız.</w:t>
      </w:r>
    </w:p>
    <w:p w14:paraId="15598F96" w14:textId="3A466B81" w:rsidR="009524D7" w:rsidRDefault="00617B6E" w:rsidP="00FE4E03">
      <w:r>
        <w:rPr>
          <w:noProof/>
          <w:lang w:eastAsia="tr-TR"/>
        </w:rPr>
        <mc:AlternateContent>
          <mc:Choice Requires="wps">
            <w:drawing>
              <wp:anchor distT="0" distB="0" distL="114300" distR="114300" simplePos="0" relativeHeight="251821056" behindDoc="1" locked="0" layoutInCell="1" allowOverlap="1" wp14:anchorId="6D2B7497" wp14:editId="05A4AAFC">
                <wp:simplePos x="0" y="0"/>
                <wp:positionH relativeFrom="column">
                  <wp:posOffset>152400</wp:posOffset>
                </wp:positionH>
                <wp:positionV relativeFrom="paragraph">
                  <wp:posOffset>163195</wp:posOffset>
                </wp:positionV>
                <wp:extent cx="285293" cy="292608"/>
                <wp:effectExtent l="0" t="0" r="19685" b="12700"/>
                <wp:wrapNone/>
                <wp:docPr id="18530" name="Flowchart: Connector 18530"/>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B5DB33" id="Flowchart: Connector 18530" o:spid="_x0000_s1026" type="#_x0000_t120" style="position:absolute;margin-left:12pt;margin-top:12.85pt;width:22.45pt;height:23.05pt;z-index:-25149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" fillcolor="#9cc2e5 [1940]" strokecolor="#9cc2e5 [1940]" strokeweight="1pt">
                <v:stroke joinstyle="miter"/>
              </v:shape>
            </w:pict>
          </mc:Fallback>
        </mc:AlternateContent>
      </w:r>
    </w:p>
    <w:p w14:paraId="2D2C3209" w14:textId="4761330B" w:rsidR="00617B6E" w:rsidRDefault="00E13A2D" w:rsidP="00FE4E03">
      <w:pPr>
        <w:pStyle w:val="ListParagraph"/>
        <w:numPr>
          <w:ilvl w:val="0"/>
          <w:numId w:val="26"/>
        </w:numPr>
      </w:pPr>
      <w:proofErr w:type="spellStart"/>
      <w:r>
        <w:t>SafeBox’a</w:t>
      </w:r>
      <w:proofErr w:type="spellEnd"/>
      <w:r>
        <w:t xml:space="preserve"> </w:t>
      </w:r>
      <w:r w:rsidR="00617B6E">
        <w:t>eklenen dizinde d</w:t>
      </w:r>
      <w:r w:rsidR="00FE4E03" w:rsidRPr="00CF4C6C">
        <w:t>aha önceden bağlantı kurulan kullanıcılar, kullanıcı ekleme ekranda listelenir. Eğer önceden bağlantı kurulmadıysa eklenilen kullanıcılar otomatik olarak bağlantı sekmesine eklenir.</w:t>
      </w:r>
      <w:r w:rsidR="00617B6E">
        <w:t xml:space="preserve"> Bağlantı kurulmak istenen kullanıcının e-posta adresini seçiniz veya giriniz.</w:t>
      </w:r>
    </w:p>
    <w:p w14:paraId="4836730A" w14:textId="7D3DBAEE" w:rsidR="00617B6E" w:rsidRDefault="00617B6E" w:rsidP="00617B6E">
      <w:pPr>
        <w:jc w:val="center"/>
      </w:pPr>
      <w:r>
        <w:rPr>
          <w:noProof/>
          <w:lang w:eastAsia="tr-TR"/>
        </w:rPr>
        <mc:AlternateContent>
          <mc:Choice Requires="wps">
            <w:drawing>
              <wp:anchor distT="0" distB="0" distL="114300" distR="114300" simplePos="0" relativeHeight="251823104" behindDoc="1" locked="0" layoutInCell="1" allowOverlap="1" wp14:anchorId="04BE9D01" wp14:editId="6FB7B378">
                <wp:simplePos x="0" y="0"/>
                <wp:positionH relativeFrom="column">
                  <wp:posOffset>165100</wp:posOffset>
                </wp:positionH>
                <wp:positionV relativeFrom="paragraph">
                  <wp:posOffset>2780030</wp:posOffset>
                </wp:positionV>
                <wp:extent cx="285293" cy="292608"/>
                <wp:effectExtent l="0" t="0" r="19685" b="12700"/>
                <wp:wrapNone/>
                <wp:docPr id="18531" name="Flowchart: Connector 18531"/>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897DA4" id="Flowchart: Connector 18531" o:spid="_x0000_s1026" type="#_x0000_t120" style="position:absolute;margin-left:13pt;margin-top:218.9pt;width:22.45pt;height:23.05pt;z-index:-25149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" fillcolor="#9cc2e5 [1940]" strokecolor="#9cc2e5 [1940]" strokeweight="1pt">
                <v:stroke joinstyle="miter"/>
              </v:shape>
            </w:pict>
          </mc:Fallback>
        </mc:AlternateContent>
      </w:r>
      <w:r>
        <w:rPr>
          <w:noProof/>
          <w:lang w:eastAsia="tr-TR"/>
        </w:rPr>
        <w:drawing>
          <wp:inline distT="0" distB="0" distL="0" distR="0" wp14:anchorId="365E57BE" wp14:editId="5C58D9C8">
            <wp:extent cx="3600000" cy="2754000"/>
            <wp:effectExtent l="0" t="0" r="63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0" cy="2754000"/>
                    </a:xfrm>
                    <a:prstGeom prst="rect">
                      <a:avLst/>
                    </a:prstGeom>
                    <a:noFill/>
                  </pic:spPr>
                </pic:pic>
              </a:graphicData>
            </a:graphic>
          </wp:inline>
        </w:drawing>
      </w:r>
    </w:p>
    <w:p w14:paraId="6BD47000" w14:textId="53B3B875" w:rsidR="00617B6E" w:rsidRDefault="00F246E9" w:rsidP="00617B6E">
      <w:pPr>
        <w:pStyle w:val="ListParagraph"/>
        <w:numPr>
          <w:ilvl w:val="0"/>
          <w:numId w:val="26"/>
        </w:numPr>
      </w:pPr>
      <w:r>
        <w:t xml:space="preserve">Onay butonu ile veya </w:t>
      </w:r>
      <w:proofErr w:type="spellStart"/>
      <w:r>
        <w:t>Enter</w:t>
      </w:r>
      <w:proofErr w:type="spellEnd"/>
      <w:r>
        <w:t xml:space="preserve"> tuşu </w:t>
      </w:r>
      <w:r w:rsidR="00617B6E">
        <w:t xml:space="preserve">ile onaylayınız. </w:t>
      </w:r>
    </w:p>
    <w:p w14:paraId="6C255F6A" w14:textId="77777777" w:rsidR="00ED1594" w:rsidRDefault="00ED1594" w:rsidP="00FE4E03"/>
    <w:p w14:paraId="215BA5CF" w14:textId="3D652410" w:rsidR="00FE4E03" w:rsidRPr="00490D0B" w:rsidRDefault="00FE4E03" w:rsidP="00FE4E03">
      <w:r w:rsidRPr="00CF4C6C">
        <w:t>Paylaşılan klasörün üstünde klasörün paylaşılan bir klasör olduğunu gösteren ikonun olduğu gözlenir.</w:t>
      </w:r>
      <w:r w:rsidR="00617B6E">
        <w:t xml:space="preserve"> </w:t>
      </w:r>
      <w:r w:rsidRPr="00CF4C6C">
        <w:t xml:space="preserve">Eklenen kullanıcılar, </w:t>
      </w:r>
      <w:proofErr w:type="spellStart"/>
      <w:r w:rsidRPr="00CF4C6C">
        <w:t>Safebox</w:t>
      </w:r>
      <w:proofErr w:type="spellEnd"/>
      <w:r w:rsidRPr="00CF4C6C">
        <w:t xml:space="preserve"> ekranında oluşturulan klasörü görecekler ve oluşturulan klasör dizinini ayarladıktan sonra klasörün içindeki dosyalara şifresiz ulaşabileceklerdir. Kryptos’ un Paylaşılan Klasör özelliği ile kullanıcılar arasında ortak bir paylaşım klasörü kullanımı amaçlanmıştır. Bu klasörler, Kryptos uygulamasındaki “Grup” özelliklerini taşımaktadır.</w:t>
      </w:r>
    </w:p>
    <w:p w14:paraId="3668F258" w14:textId="580E479C" w:rsidR="00F529A2" w:rsidRDefault="009524D7" w:rsidP="00F529A2">
      <w:pPr>
        <w:pStyle w:val="ListParagraph"/>
        <w:spacing w:line="240" w:lineRule="auto"/>
        <w:ind w:left="502" w:firstLine="0"/>
        <w:jc w:val="center"/>
      </w:pPr>
      <w:r>
        <w:rPr>
          <w:noProof/>
          <w:lang w:eastAsia="tr-TR"/>
        </w:rPr>
        <w:drawing>
          <wp:inline distT="0" distB="0" distL="0" distR="0" wp14:anchorId="36DE17CB" wp14:editId="74FE1497">
            <wp:extent cx="3600000" cy="4399200"/>
            <wp:effectExtent l="0" t="0" r="635" b="1905"/>
            <wp:docPr id="18529" name="Picture 18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 name="gruplar.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4399200"/>
                    </a:xfrm>
                    <a:prstGeom prst="rect">
                      <a:avLst/>
                    </a:prstGeom>
                  </pic:spPr>
                </pic:pic>
              </a:graphicData>
            </a:graphic>
          </wp:inline>
        </w:drawing>
      </w:r>
    </w:p>
    <w:p w14:paraId="6A45DB0A" w14:textId="07C293B6" w:rsidR="00F47D97" w:rsidRPr="00F47D97" w:rsidRDefault="00F47D97" w:rsidP="00F529A2">
      <w:pPr>
        <w:rPr>
          <w:b/>
        </w:rPr>
      </w:pPr>
      <w:r w:rsidRPr="00F47D97">
        <w:rPr>
          <w:b/>
        </w:rPr>
        <w:t>Klasör Özelliklerini Düzenleme</w:t>
      </w:r>
    </w:p>
    <w:p w14:paraId="3E172A00" w14:textId="16E6BBA3" w:rsidR="00F47D97" w:rsidRDefault="00F47D97" w:rsidP="00F529A2">
      <w:r>
        <w:rPr>
          <w:noProof/>
          <w:lang w:eastAsia="tr-TR"/>
        </w:rPr>
        <mc:AlternateContent>
          <mc:Choice Requires="wps">
            <w:drawing>
              <wp:anchor distT="0" distB="0" distL="114300" distR="114300" simplePos="0" relativeHeight="251806720" behindDoc="1" locked="0" layoutInCell="1" allowOverlap="1" wp14:anchorId="30EC89DD" wp14:editId="4ED9BA44">
                <wp:simplePos x="0" y="0"/>
                <wp:positionH relativeFrom="column">
                  <wp:posOffset>142875</wp:posOffset>
                </wp:positionH>
                <wp:positionV relativeFrom="paragraph">
                  <wp:posOffset>334010</wp:posOffset>
                </wp:positionV>
                <wp:extent cx="285115" cy="292100"/>
                <wp:effectExtent l="0" t="0" r="19685" b="12700"/>
                <wp:wrapNone/>
                <wp:docPr id="18510" name="Flowchart: Connector 18510"/>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BF5D8" id="Flowchart: Connector 18510" o:spid="_x0000_s1026" type="#_x0000_t120" style="position:absolute;margin-left:11.25pt;margin-top:26.3pt;width:22.45pt;height:23pt;z-index:-251509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" fillcolor="#9cc2e5 [1940]" strokecolor="#9cc2e5 [1940]" strokeweight="1pt">
                <v:stroke joinstyle="miter"/>
              </v:shape>
            </w:pict>
          </mc:Fallback>
        </mc:AlternateContent>
      </w:r>
      <w:r w:rsidR="00F529A2" w:rsidRPr="008F1421">
        <w:t xml:space="preserve">Kullanıcılar, </w:t>
      </w:r>
      <w:proofErr w:type="spellStart"/>
      <w:r w:rsidR="00F529A2" w:rsidRPr="008F1421">
        <w:t>SafeBox</w:t>
      </w:r>
      <w:proofErr w:type="spellEnd"/>
      <w:r w:rsidR="00F529A2" w:rsidRPr="008F1421">
        <w:t>’ ta oluşturulan klasörlerin isim, erişilebilirlik ve kullanıcı rolleri değişikliğini, kullanıcı ekleme/çıkarma işlemlerini sanal diskin içerisinde de yapabilmektedir.</w:t>
      </w:r>
    </w:p>
    <w:p w14:paraId="7BEFA901" w14:textId="5A9A93DA" w:rsidR="00F47D97" w:rsidRDefault="00F47D97" w:rsidP="00F47D97">
      <w:pPr>
        <w:pStyle w:val="ListParagraph"/>
        <w:numPr>
          <w:ilvl w:val="0"/>
          <w:numId w:val="31"/>
        </w:numPr>
      </w:pPr>
      <w:r>
        <w:rPr>
          <w:noProof/>
          <w:lang w:eastAsia="tr-TR"/>
        </w:rPr>
        <mc:AlternateContent>
          <mc:Choice Requires="wps">
            <w:drawing>
              <wp:anchor distT="0" distB="0" distL="114300" distR="114300" simplePos="0" relativeHeight="251808768" behindDoc="1" locked="0" layoutInCell="1" allowOverlap="1" wp14:anchorId="3BB3BFE5" wp14:editId="11CBAC6E">
                <wp:simplePos x="0" y="0"/>
                <wp:positionH relativeFrom="column">
                  <wp:posOffset>142875</wp:posOffset>
                </wp:positionH>
                <wp:positionV relativeFrom="paragraph">
                  <wp:posOffset>241300</wp:posOffset>
                </wp:positionV>
                <wp:extent cx="285115" cy="292100"/>
                <wp:effectExtent l="0" t="0" r="19685" b="12700"/>
                <wp:wrapNone/>
                <wp:docPr id="18511" name="Flowchart: Connector 18511"/>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68B878" id="Flowchart: Connector 18511" o:spid="_x0000_s1026" type="#_x0000_t120" style="position:absolute;margin-left:11.25pt;margin-top:19pt;width:22.45pt;height:23pt;z-index:-25150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" fillcolor="#9cc2e5 [1940]" strokecolor="#9cc2e5 [1940]" strokeweight="1pt">
                <v:stroke joinstyle="miter"/>
              </v:shape>
            </w:pict>
          </mc:Fallback>
        </mc:AlternateContent>
      </w:r>
      <w:r>
        <w:t>Değişiklikleri yapmak için,</w:t>
      </w:r>
      <w:r w:rsidR="00F529A2" w:rsidRPr="008F1421">
        <w:t xml:space="preserve"> </w:t>
      </w:r>
      <w:r>
        <w:t>s</w:t>
      </w:r>
      <w:r w:rsidR="00F529A2" w:rsidRPr="008F1421">
        <w:t>anal disk içerisinde klasörlere sağ tıklayarak özellikler seçeneği</w:t>
      </w:r>
      <w:r>
        <w:t>ni seçiniz.</w:t>
      </w:r>
    </w:p>
    <w:p w14:paraId="6D56548C" w14:textId="33EE00AA" w:rsidR="00F529A2" w:rsidRDefault="00F529A2" w:rsidP="00F47D97">
      <w:pPr>
        <w:pStyle w:val="ListParagraph"/>
        <w:numPr>
          <w:ilvl w:val="0"/>
          <w:numId w:val="31"/>
        </w:numPr>
      </w:pPr>
      <w:r w:rsidRPr="008F1421">
        <w:t>“</w:t>
      </w:r>
      <w:proofErr w:type="spellStart"/>
      <w:r w:rsidRPr="008F1421">
        <w:t>SafeBox</w:t>
      </w:r>
      <w:proofErr w:type="spellEnd"/>
      <w:r w:rsidRPr="008F1421">
        <w:t xml:space="preserve"> Ayarları” sekmesine </w:t>
      </w:r>
      <w:r w:rsidR="00F47D97">
        <w:t>giriniz.</w:t>
      </w:r>
      <w:r w:rsidRPr="008F1421">
        <w:t xml:space="preserve"> </w:t>
      </w:r>
    </w:p>
    <w:p w14:paraId="693792FB" w14:textId="009CA8A7" w:rsidR="00F529A2" w:rsidRDefault="00F529A2" w:rsidP="00F529A2">
      <w:pPr>
        <w:jc w:val="center"/>
      </w:pPr>
      <w:r w:rsidRPr="008F1421">
        <w:rPr>
          <w:rFonts w:cstheme="minorHAnsi"/>
          <w:noProof/>
          <w:color w:val="000000" w:themeColor="text1"/>
          <w:sz w:val="22"/>
          <w:lang w:eastAsia="tr-TR"/>
        </w:rPr>
        <w:lastRenderedPageBreak/>
        <w:drawing>
          <wp:inline distT="0" distB="0" distL="0" distR="0" wp14:anchorId="1AF8E79A" wp14:editId="4DA2B6C0">
            <wp:extent cx="5400000" cy="4039200"/>
            <wp:effectExtent l="0" t="0" r="0" b="0"/>
            <wp:docPr id="18372" name="Picture 18372" descr="C:\Users\sebnem.eraslan\Desktop\SafeBox Paylaşımlı-Bireysel Klasö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ebnem.eraslan\Desktop\SafeBox Paylaşımlı-Bireysel Klasö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4039200"/>
                    </a:xfrm>
                    <a:prstGeom prst="rect">
                      <a:avLst/>
                    </a:prstGeom>
                    <a:noFill/>
                    <a:ln>
                      <a:noFill/>
                    </a:ln>
                  </pic:spPr>
                </pic:pic>
              </a:graphicData>
            </a:graphic>
          </wp:inline>
        </w:drawing>
      </w:r>
    </w:p>
    <w:p w14:paraId="753B7A4F" w14:textId="65AA5893" w:rsidR="001E6CC3" w:rsidRDefault="00CF4C6C" w:rsidP="00CF4C6C">
      <w:r w:rsidRPr="00CF4C6C">
        <w:t xml:space="preserve">Oluşturulan klasör bireysel klasör özelliği gösterir ve ekranda listelenir. Klasöre gönderilen dosyalar sadece oluşturan kullanıcı tarafından ulaşılır. </w:t>
      </w:r>
    </w:p>
    <w:p w14:paraId="399F0CA7" w14:textId="0ED3DFDD" w:rsidR="001E6CC3" w:rsidRDefault="00CF4C6C" w:rsidP="001E6CC3">
      <w:pPr>
        <w:pStyle w:val="ListParagraph"/>
        <w:numPr>
          <w:ilvl w:val="0"/>
          <w:numId w:val="7"/>
        </w:numPr>
      </w:pPr>
      <w:r w:rsidRPr="00CF4C6C">
        <w:t>Oluşturulan klasör</w:t>
      </w:r>
      <w:r w:rsidR="00FE4E03">
        <w:t xml:space="preserve"> bireysel bir klasörse</w:t>
      </w:r>
      <w:r w:rsidRPr="00CF4C6C">
        <w:t xml:space="preserve"> üstünde klasörün bireysel bir</w:t>
      </w:r>
      <w:r w:rsidR="00FE4E03">
        <w:t xml:space="preserve"> klasör olduğunu gösteren ikon bulunur</w:t>
      </w:r>
      <w:r w:rsidRPr="00CF4C6C">
        <w:t xml:space="preserve">. </w:t>
      </w:r>
    </w:p>
    <w:p w14:paraId="14FEB196" w14:textId="738AB0AB" w:rsidR="00CF4C6C" w:rsidRDefault="00CF4C6C" w:rsidP="001E6CC3">
      <w:pPr>
        <w:pStyle w:val="ListParagraph"/>
        <w:numPr>
          <w:ilvl w:val="0"/>
          <w:numId w:val="7"/>
        </w:numPr>
      </w:pPr>
      <w:r w:rsidRPr="00CF4C6C">
        <w:t>Oluşturulan klasörlere kullanıcı ya da grup eklendiğinde klasör paylaşılan özellik gösterir</w:t>
      </w:r>
      <w:r>
        <w:t>.</w:t>
      </w:r>
    </w:p>
    <w:p w14:paraId="20768929" w14:textId="77777777" w:rsidR="00ED1594" w:rsidRDefault="00ED1594" w:rsidP="00ED1594"/>
    <w:p w14:paraId="2AA88217" w14:textId="5F88FEE2" w:rsidR="00ED1594" w:rsidRDefault="00ED1594" w:rsidP="00ED1594">
      <w:pPr>
        <w:rPr>
          <w:noProof/>
          <w:lang w:eastAsia="tr-TR"/>
        </w:rPr>
      </w:pPr>
      <w:proofErr w:type="spellStart"/>
      <w:r>
        <w:t>SafeBox</w:t>
      </w:r>
      <w:proofErr w:type="spellEnd"/>
      <w:r>
        <w:t xml:space="preserve"> ekranından </w:t>
      </w:r>
      <w:r>
        <w:rPr>
          <w:noProof/>
          <w:lang w:eastAsia="tr-TR"/>
        </w:rPr>
        <w:drawing>
          <wp:inline distT="0" distB="0" distL="0" distR="0" wp14:anchorId="7F17320F" wp14:editId="37E85BF1">
            <wp:extent cx="361950" cy="352425"/>
            <wp:effectExtent l="0" t="0" r="0" b="9525"/>
            <wp:docPr id="18532" name="Picture 1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1950" cy="352425"/>
                    </a:xfrm>
                    <a:prstGeom prst="rect">
                      <a:avLst/>
                    </a:prstGeom>
                  </pic:spPr>
                </pic:pic>
              </a:graphicData>
            </a:graphic>
          </wp:inline>
        </w:drawing>
      </w:r>
      <w:r>
        <w:t xml:space="preserve"> ikonu ile </w:t>
      </w:r>
      <w:r w:rsidR="008F4471">
        <w:rPr>
          <w:noProof/>
          <w:lang w:eastAsia="tr-TR"/>
        </w:rPr>
        <w:t>klasörle ilgili düzenlemeler yapılabilir. Klasörü silmek için düzenleme ikonuna basınız ve klasörü sil olarak işaretleyiniz. Ardından “Kaydet” butonuna basınız.</w:t>
      </w:r>
    </w:p>
    <w:p w14:paraId="300AEF1F" w14:textId="11E9F564" w:rsidR="008F4471" w:rsidRDefault="008F4471" w:rsidP="008F4471">
      <w:pPr>
        <w:jc w:val="center"/>
      </w:pPr>
      <w:r>
        <w:rPr>
          <w:noProof/>
          <w:lang w:eastAsia="tr-TR"/>
        </w:rPr>
        <mc:AlternateContent>
          <mc:Choice Requires="wps">
            <w:drawing>
              <wp:anchor distT="0" distB="0" distL="114300" distR="114300" simplePos="0" relativeHeight="251824128" behindDoc="0" locked="0" layoutInCell="1" allowOverlap="1" wp14:anchorId="5777BD8A" wp14:editId="7AEBD182">
                <wp:simplePos x="0" y="0"/>
                <wp:positionH relativeFrom="column">
                  <wp:posOffset>1163955</wp:posOffset>
                </wp:positionH>
                <wp:positionV relativeFrom="paragraph">
                  <wp:posOffset>1419860</wp:posOffset>
                </wp:positionV>
                <wp:extent cx="863600" cy="342900"/>
                <wp:effectExtent l="0" t="0" r="12700" b="19050"/>
                <wp:wrapNone/>
                <wp:docPr id="18535" name="Rectangle 18535"/>
                <wp:cNvGraphicFramePr/>
                <a:graphic xmlns:a="http://schemas.openxmlformats.org/drawingml/2006/main">
                  <a:graphicData uri="http://schemas.microsoft.com/office/word/2010/wordprocessingShape">
                    <wps:wsp>
                      <wps:cNvSpPr/>
                      <wps:spPr>
                        <a:xfrm>
                          <a:off x="0" y="0"/>
                          <a:ext cx="863600"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4FA71B" id="Rectangle 18535" o:spid="_x0000_s1026" style="position:absolute;margin-left:91.65pt;margin-top:111.8pt;width:68pt;height:27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" filled="f" strokecolor="red" strokeweight="2pt"/>
            </w:pict>
          </mc:Fallback>
        </mc:AlternateContent>
      </w:r>
      <w:r>
        <w:rPr>
          <w:noProof/>
          <w:lang w:eastAsia="tr-TR"/>
        </w:rPr>
        <w:drawing>
          <wp:inline distT="0" distB="0" distL="0" distR="0" wp14:anchorId="0F3EC196" wp14:editId="571C9584">
            <wp:extent cx="3600000" cy="1915200"/>
            <wp:effectExtent l="0" t="0" r="635" b="8890"/>
            <wp:docPr id="18534" name="Picture 18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 name="silme.png"/>
                    <pic:cNvPicPr/>
                  </pic:nvPicPr>
                  <pic:blipFill>
                    <a:blip r:embed="rId79">
                      <a:extLst>
                        <a:ext uri="{28A0092B-C50C-407E-A947-70E740481C1C}">
                          <a14:useLocalDpi xmlns:a14="http://schemas.microsoft.com/office/drawing/2010/main" val="0"/>
                        </a:ext>
                      </a:extLst>
                    </a:blip>
                    <a:stretch>
                      <a:fillRect/>
                    </a:stretch>
                  </pic:blipFill>
                  <pic:spPr>
                    <a:xfrm>
                      <a:off x="0" y="0"/>
                      <a:ext cx="3600000" cy="1915200"/>
                    </a:xfrm>
                    <a:prstGeom prst="rect">
                      <a:avLst/>
                    </a:prstGeom>
                  </pic:spPr>
                </pic:pic>
              </a:graphicData>
            </a:graphic>
          </wp:inline>
        </w:drawing>
      </w:r>
    </w:p>
    <w:p w14:paraId="3B8C6EC1" w14:textId="648A5844" w:rsidR="005D7150" w:rsidRDefault="005D7150" w:rsidP="005D7150">
      <w:pPr>
        <w:pStyle w:val="Heading3"/>
      </w:pPr>
      <w:bookmarkStart w:id="36" w:name="_Toc53568052"/>
      <w:bookmarkStart w:id="37" w:name="_Toc68212245"/>
      <w:r>
        <w:t>E-Posta Ayarları</w:t>
      </w:r>
      <w:bookmarkEnd w:id="36"/>
      <w:bookmarkEnd w:id="37"/>
    </w:p>
    <w:p w14:paraId="00DC24C3" w14:textId="7653952A" w:rsidR="00471112" w:rsidRDefault="00471112" w:rsidP="00AD6FF5">
      <w:r>
        <w:rPr>
          <w:noProof/>
          <w:lang w:eastAsia="tr-TR"/>
        </w:rPr>
        <mc:AlternateContent>
          <mc:Choice Requires="wps">
            <w:drawing>
              <wp:anchor distT="0" distB="0" distL="114300" distR="114300" simplePos="0" relativeHeight="251757568" behindDoc="1" locked="0" layoutInCell="1" allowOverlap="1" wp14:anchorId="6FBB4C95" wp14:editId="7649C5D4">
                <wp:simplePos x="0" y="0"/>
                <wp:positionH relativeFrom="column">
                  <wp:posOffset>172529</wp:posOffset>
                </wp:positionH>
                <wp:positionV relativeFrom="paragraph">
                  <wp:posOffset>334621</wp:posOffset>
                </wp:positionV>
                <wp:extent cx="285293" cy="292608"/>
                <wp:effectExtent l="0" t="0" r="19685" b="12700"/>
                <wp:wrapNone/>
                <wp:docPr id="18490" name="Flowchart: Connector 18490"/>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686D0C" id="Flowchart: Connector 18490" o:spid="_x0000_s1026" type="#_x0000_t120" style="position:absolute;margin-left:13.6pt;margin-top:26.35pt;width:22.45pt;height:23.05pt;z-index:-25155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" fillcolor="#9cc2e5 [1940]" strokecolor="#9cc2e5 [1940]" strokeweight="1pt">
                <v:stroke joinstyle="miter"/>
              </v:shape>
            </w:pict>
          </mc:Fallback>
        </mc:AlternateContent>
      </w:r>
      <w:r w:rsidR="00AD6FF5" w:rsidRPr="008F1421">
        <w:t>E-Posta ayarları sekmesinde kullanıcının kendi adına kayıtlı bulunan e-posta adresleri görüntülen</w:t>
      </w:r>
      <w:r w:rsidR="00AD6FF5">
        <w:t>ir</w:t>
      </w:r>
      <w:r w:rsidR="00AD6FF5" w:rsidRPr="008F1421">
        <w:t xml:space="preserve">. </w:t>
      </w:r>
      <w:r>
        <w:t>Hesabın bağlantı türünü değişti</w:t>
      </w:r>
      <w:ins w:id="38" w:author="Aylin Altinbas" w:date="2021-04-12T14:31:00Z">
        <w:r w:rsidR="00742103">
          <w:t>r</w:t>
        </w:r>
      </w:ins>
      <w:r>
        <w:t>mek için,</w:t>
      </w:r>
    </w:p>
    <w:p w14:paraId="2A690BFC" w14:textId="676FDFE8" w:rsidR="00AD6FF5" w:rsidRDefault="00471112" w:rsidP="00471112">
      <w:pPr>
        <w:pStyle w:val="ListParagraph"/>
        <w:numPr>
          <w:ilvl w:val="0"/>
          <w:numId w:val="27"/>
        </w:numPr>
      </w:pPr>
      <w:r>
        <w:t xml:space="preserve"> </w:t>
      </w:r>
      <w:r w:rsidR="00AD6FF5" w:rsidRPr="004601BE">
        <w:t>“Düzenle” butonuna tıkla</w:t>
      </w:r>
      <w:r>
        <w:t>yınız.</w:t>
      </w:r>
    </w:p>
    <w:p w14:paraId="03BCAAD9" w14:textId="7399D097" w:rsidR="00AD6FF5" w:rsidRDefault="00471112" w:rsidP="00AD6FF5">
      <w:pPr>
        <w:jc w:val="center"/>
      </w:pPr>
      <w:r>
        <w:rPr>
          <w:noProof/>
          <w:lang w:eastAsia="tr-TR"/>
        </w:rPr>
        <w:lastRenderedPageBreak/>
        <mc:AlternateContent>
          <mc:Choice Requires="wps">
            <w:drawing>
              <wp:anchor distT="0" distB="0" distL="114300" distR="114300" simplePos="0" relativeHeight="251759616" behindDoc="1" locked="0" layoutInCell="1" allowOverlap="1" wp14:anchorId="7B21F7EC" wp14:editId="07374D4E">
                <wp:simplePos x="0" y="0"/>
                <wp:positionH relativeFrom="column">
                  <wp:posOffset>146649</wp:posOffset>
                </wp:positionH>
                <wp:positionV relativeFrom="paragraph">
                  <wp:posOffset>2740971</wp:posOffset>
                </wp:positionV>
                <wp:extent cx="285293" cy="292608"/>
                <wp:effectExtent l="0" t="0" r="19685" b="12700"/>
                <wp:wrapNone/>
                <wp:docPr id="18491" name="Flowchart: Connector 18491"/>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2F458D" id="Flowchart: Connector 18491" o:spid="_x0000_s1026" type="#_x0000_t120" style="position:absolute;margin-left:11.55pt;margin-top:215.8pt;width:22.45pt;height:23.05pt;z-index:-251556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" fillcolor="#9cc2e5 [1940]" strokecolor="#9cc2e5 [1940]" strokeweight="1pt">
                <v:stroke joinstyle="miter"/>
              </v:shape>
            </w:pict>
          </mc:Fallback>
        </mc:AlternateContent>
      </w:r>
      <w:r w:rsidR="00AD6FF5" w:rsidRPr="0065715C">
        <w:rPr>
          <w:noProof/>
          <w:lang w:eastAsia="tr-TR"/>
        </w:rPr>
        <w:drawing>
          <wp:inline distT="0" distB="0" distL="0" distR="0" wp14:anchorId="09FF4926" wp14:editId="6F9D6367">
            <wp:extent cx="3600000" cy="2696400"/>
            <wp:effectExtent l="0" t="0" r="635" b="8890"/>
            <wp:docPr id="18404" name="Picture 18404" descr="C:\Users\sebnem.eraslan\Desktop\düzen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bnem.eraslan\Desktop\düzen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00000" cy="2696400"/>
                    </a:xfrm>
                    <a:prstGeom prst="rect">
                      <a:avLst/>
                    </a:prstGeom>
                    <a:noFill/>
                    <a:ln>
                      <a:noFill/>
                    </a:ln>
                  </pic:spPr>
                </pic:pic>
              </a:graphicData>
            </a:graphic>
          </wp:inline>
        </w:drawing>
      </w:r>
    </w:p>
    <w:p w14:paraId="1AD2449E" w14:textId="29D89E71" w:rsidR="00AD6FF5" w:rsidRDefault="00471112" w:rsidP="00471112">
      <w:pPr>
        <w:pStyle w:val="ListParagraph"/>
        <w:numPr>
          <w:ilvl w:val="0"/>
          <w:numId w:val="27"/>
        </w:numPr>
      </w:pPr>
      <w:r>
        <w:t>Ok işaretine tıklayarak seçenekleri açınız.</w:t>
      </w:r>
    </w:p>
    <w:p w14:paraId="7AD4C9B3" w14:textId="09FD1625" w:rsidR="00AD6FF5" w:rsidRDefault="00AD6FF5" w:rsidP="00AD6FF5">
      <w:pPr>
        <w:jc w:val="center"/>
      </w:pPr>
      <w:r w:rsidRPr="008F1421">
        <w:rPr>
          <w:rFonts w:cstheme="minorHAnsi"/>
          <w:noProof/>
          <w:sz w:val="22"/>
          <w:lang w:eastAsia="tr-TR"/>
        </w:rPr>
        <w:drawing>
          <wp:inline distT="0" distB="0" distL="0" distR="0" wp14:anchorId="129AB5A1" wp14:editId="03FB5DDC">
            <wp:extent cx="3600000" cy="1346400"/>
            <wp:effectExtent l="0" t="0" r="635" b="6350"/>
            <wp:docPr id="18374" name="Picture 18374" descr="C:\Users\sebnem.eraslan\Desktop\Açı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sebnem.eraslan\Desktop\Açık.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00000" cy="1346400"/>
                    </a:xfrm>
                    <a:prstGeom prst="rect">
                      <a:avLst/>
                    </a:prstGeom>
                    <a:noFill/>
                    <a:ln>
                      <a:noFill/>
                    </a:ln>
                  </pic:spPr>
                </pic:pic>
              </a:graphicData>
            </a:graphic>
          </wp:inline>
        </w:drawing>
      </w:r>
    </w:p>
    <w:p w14:paraId="406CD14E" w14:textId="77777777" w:rsidR="00AD6FF5" w:rsidRPr="00FE58DB" w:rsidRDefault="00AD6FF5" w:rsidP="00AD6FF5">
      <w:pPr>
        <w:pStyle w:val="Caption"/>
        <w:rPr>
          <w:i w:val="0"/>
          <w:color w:val="000000" w:themeColor="text1"/>
          <w:sz w:val="22"/>
        </w:rPr>
      </w:pPr>
      <w:r w:rsidRPr="00FE58DB">
        <w:rPr>
          <w:i w:val="0"/>
          <w:color w:val="000000" w:themeColor="text1"/>
          <w:sz w:val="22"/>
        </w:rPr>
        <w:t>Üç farklı bağlantı türü bulunmaktadır.</w:t>
      </w:r>
    </w:p>
    <w:p w14:paraId="29A662F2" w14:textId="77777777" w:rsidR="00AD6FF5" w:rsidRPr="00FE58DB" w:rsidRDefault="00AD6FF5" w:rsidP="00AD6FF5">
      <w:pPr>
        <w:pStyle w:val="Caption"/>
        <w:rPr>
          <w:i w:val="0"/>
          <w:color w:val="000000" w:themeColor="text1"/>
          <w:sz w:val="22"/>
        </w:rPr>
      </w:pPr>
    </w:p>
    <w:p w14:paraId="6F2EADEF" w14:textId="7A8A09A8" w:rsidR="00AD6FF5" w:rsidRPr="00FE58DB" w:rsidRDefault="00AD6FF5" w:rsidP="00AD6FF5">
      <w:pPr>
        <w:pStyle w:val="Caption"/>
        <w:rPr>
          <w:i w:val="0"/>
          <w:color w:val="000000" w:themeColor="text1"/>
          <w:sz w:val="22"/>
        </w:rPr>
      </w:pPr>
      <w:r w:rsidRPr="00FE58DB">
        <w:rPr>
          <w:i w:val="0"/>
          <w:color w:val="000000" w:themeColor="text1"/>
          <w:sz w:val="22"/>
        </w:rPr>
        <w:t>•</w:t>
      </w:r>
      <w:r w:rsidRPr="00FE58DB">
        <w:rPr>
          <w:i w:val="0"/>
          <w:color w:val="000000" w:themeColor="text1"/>
          <w:sz w:val="22"/>
        </w:rPr>
        <w:tab/>
        <w:t xml:space="preserve">Açık bağlantı: </w:t>
      </w:r>
      <w:r w:rsidR="00CA720D">
        <w:rPr>
          <w:i w:val="0"/>
          <w:color w:val="000000" w:themeColor="text1"/>
          <w:sz w:val="22"/>
        </w:rPr>
        <w:t>Tüm istekler kullanıcıya sorulmadan onaylanır.</w:t>
      </w:r>
    </w:p>
    <w:p w14:paraId="6CD3A9B9" w14:textId="4C300ACE" w:rsidR="00AD6FF5" w:rsidRPr="00FE58DB" w:rsidRDefault="00AD6FF5" w:rsidP="00AD6FF5">
      <w:pPr>
        <w:pStyle w:val="Caption"/>
        <w:rPr>
          <w:i w:val="0"/>
          <w:color w:val="000000" w:themeColor="text1"/>
          <w:sz w:val="22"/>
        </w:rPr>
      </w:pPr>
      <w:r w:rsidRPr="00FE58DB">
        <w:rPr>
          <w:i w:val="0"/>
          <w:color w:val="000000" w:themeColor="text1"/>
          <w:sz w:val="22"/>
        </w:rPr>
        <w:t>•</w:t>
      </w:r>
      <w:r w:rsidRPr="00FE58DB">
        <w:rPr>
          <w:i w:val="0"/>
          <w:color w:val="000000" w:themeColor="text1"/>
          <w:sz w:val="22"/>
        </w:rPr>
        <w:tab/>
        <w:t xml:space="preserve">Onay alınsın bağlantı: </w:t>
      </w:r>
      <w:r w:rsidR="00CA720D">
        <w:rPr>
          <w:i w:val="0"/>
          <w:color w:val="000000" w:themeColor="text1"/>
          <w:sz w:val="22"/>
        </w:rPr>
        <w:t>G</w:t>
      </w:r>
      <w:r w:rsidRPr="00FE58DB">
        <w:rPr>
          <w:i w:val="0"/>
          <w:color w:val="000000" w:themeColor="text1"/>
          <w:sz w:val="22"/>
        </w:rPr>
        <w:t>elen istekler kullanıcıya sorulur.</w:t>
      </w:r>
    </w:p>
    <w:p w14:paraId="0F2320CF" w14:textId="282BC683" w:rsidR="00AD6FF5" w:rsidRPr="00FE58DB" w:rsidRDefault="00AD6FF5" w:rsidP="00AD6FF5">
      <w:pPr>
        <w:pStyle w:val="Caption"/>
        <w:rPr>
          <w:i w:val="0"/>
          <w:color w:val="000000" w:themeColor="text1"/>
          <w:sz w:val="22"/>
        </w:rPr>
      </w:pPr>
      <w:r w:rsidRPr="00FE58DB">
        <w:rPr>
          <w:i w:val="0"/>
          <w:color w:val="000000" w:themeColor="text1"/>
          <w:sz w:val="22"/>
        </w:rPr>
        <w:t>•</w:t>
      </w:r>
      <w:r w:rsidRPr="00FE58DB">
        <w:rPr>
          <w:i w:val="0"/>
          <w:color w:val="000000" w:themeColor="text1"/>
          <w:sz w:val="22"/>
        </w:rPr>
        <w:tab/>
        <w:t xml:space="preserve">Kapalı bağlantı: </w:t>
      </w:r>
      <w:r w:rsidR="00CA720D">
        <w:rPr>
          <w:i w:val="0"/>
          <w:color w:val="000000" w:themeColor="text1"/>
          <w:sz w:val="22"/>
        </w:rPr>
        <w:t xml:space="preserve">Hesap </w:t>
      </w:r>
      <w:r w:rsidRPr="00FE58DB">
        <w:rPr>
          <w:i w:val="0"/>
          <w:color w:val="000000" w:themeColor="text1"/>
          <w:sz w:val="22"/>
        </w:rPr>
        <w:t>yok gibi görünür</w:t>
      </w:r>
      <w:r w:rsidR="00CA720D">
        <w:rPr>
          <w:i w:val="0"/>
          <w:color w:val="000000" w:themeColor="text1"/>
          <w:sz w:val="22"/>
        </w:rPr>
        <w:t xml:space="preserve"> ve başka bir kullanıcı istek gönderdiğinde “Hesap Bulunamadı” uyarısı gösterilir</w:t>
      </w:r>
      <w:r w:rsidRPr="00FE58DB">
        <w:rPr>
          <w:i w:val="0"/>
          <w:color w:val="000000" w:themeColor="text1"/>
          <w:sz w:val="22"/>
        </w:rPr>
        <w:t>.</w:t>
      </w:r>
      <w:r w:rsidR="00CA720D">
        <w:rPr>
          <w:i w:val="0"/>
          <w:color w:val="000000" w:themeColor="text1"/>
          <w:sz w:val="22"/>
        </w:rPr>
        <w:t xml:space="preserve"> Kapalı bağlantı türü seçili kullanıcılar sadece çevrimdışı bağlantı isteği alabilir veya bağlantı türü Açık/Onay Alınsın seçili kullanıcılara istek gönderebilir.</w:t>
      </w:r>
    </w:p>
    <w:p w14:paraId="51AE6FC1" w14:textId="5B525AC0" w:rsidR="00AD6FF5" w:rsidRDefault="00AD6FF5" w:rsidP="00AD6FF5">
      <w:pPr>
        <w:pStyle w:val="Caption"/>
        <w:rPr>
          <w:i w:val="0"/>
          <w:color w:val="000000" w:themeColor="text1"/>
          <w:sz w:val="2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F7301D" w14:paraId="2AFA7D1A" w14:textId="77777777" w:rsidTr="00937E68">
        <w:trPr>
          <w:trHeight w:val="428"/>
          <w:jc w:val="center"/>
        </w:trPr>
        <w:tc>
          <w:tcPr>
            <w:tcW w:w="704" w:type="dxa"/>
            <w:vAlign w:val="center"/>
          </w:tcPr>
          <w:p w14:paraId="668E8EA0" w14:textId="77777777" w:rsidR="00F7301D" w:rsidRPr="0015550C" w:rsidRDefault="00F7301D" w:rsidP="00937E68">
            <w:pPr>
              <w:jc w:val="center"/>
              <w:rPr>
                <w:rFonts w:ascii="Times New Roman" w:hAnsi="Times New Roman" w:cs="Times New Roman"/>
                <w:b/>
              </w:rPr>
            </w:pPr>
            <w:r w:rsidRPr="0015550C">
              <w:rPr>
                <w:rFonts w:ascii="Times New Roman" w:hAnsi="Times New Roman" w:cs="Times New Roman"/>
                <w:b/>
                <w:noProof/>
                <w:sz w:val="44"/>
                <w:lang w:eastAsia="tr-TR"/>
              </w:rPr>
              <mc:AlternateContent>
                <mc:Choice Requires="wps">
                  <w:drawing>
                    <wp:anchor distT="0" distB="0" distL="114300" distR="114300" simplePos="0" relativeHeight="251796480" behindDoc="0" locked="0" layoutInCell="1" allowOverlap="1" wp14:anchorId="669E2AFB" wp14:editId="5D4C62B7">
                      <wp:simplePos x="0" y="0"/>
                      <wp:positionH relativeFrom="column">
                        <wp:posOffset>-36195</wp:posOffset>
                      </wp:positionH>
                      <wp:positionV relativeFrom="paragraph">
                        <wp:posOffset>-10160</wp:posOffset>
                      </wp:positionV>
                      <wp:extent cx="382270" cy="382270"/>
                      <wp:effectExtent l="19050" t="19050" r="17780" b="17780"/>
                      <wp:wrapNone/>
                      <wp:docPr id="18396" name="Flowchart: Connector 18396"/>
                      <wp:cNvGraphicFramePr/>
                      <a:graphic xmlns:a="http://schemas.openxmlformats.org/drawingml/2006/main">
                        <a:graphicData uri="http://schemas.microsoft.com/office/word/2010/wordprocessingShape">
                          <wps:wsp>
                            <wps:cNvSpPr/>
                            <wps:spPr>
                              <a:xfrm>
                                <a:off x="0" y="0"/>
                                <a:ext cx="382270" cy="382270"/>
                              </a:xfrm>
                              <a:prstGeom prst="flowChartConnector">
                                <a:avLst/>
                              </a:prstGeom>
                              <a:noFill/>
                              <a:ln w="38100">
                                <a:solidFill>
                                  <a:schemeClr val="accent6">
                                    <a:lumMod val="75000"/>
                                    <a:alpha val="99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BF7DB" id="Flowchart: Connector 18396" o:spid="_x0000_s1026" type="#_x0000_t120" style="position:absolute;margin-left:-2.85pt;margin-top:-.8pt;width:30.1pt;height:30.1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" filled="f" strokecolor="#538135 [2409]" strokeweight="3pt">
                      <v:stroke opacity="64764f" joinstyle="miter"/>
                    </v:shape>
                  </w:pict>
                </mc:Fallback>
              </mc:AlternateContent>
            </w:r>
            <w:proofErr w:type="gramStart"/>
            <w:r w:rsidRPr="0015550C">
              <w:rPr>
                <w:rFonts w:ascii="Times New Roman" w:hAnsi="Times New Roman" w:cs="Times New Roman"/>
                <w:b/>
                <w:sz w:val="44"/>
              </w:rPr>
              <w:t>i</w:t>
            </w:r>
            <w:proofErr w:type="gramEnd"/>
          </w:p>
        </w:tc>
        <w:tc>
          <w:tcPr>
            <w:tcW w:w="8358" w:type="dxa"/>
            <w:vAlign w:val="center"/>
          </w:tcPr>
          <w:p w14:paraId="06028D7C" w14:textId="42A43180" w:rsidR="00F7301D" w:rsidRDefault="00F7301D" w:rsidP="00421E72">
            <w:r>
              <w:rPr>
                <w:i/>
                <w:color w:val="000000" w:themeColor="text1"/>
                <w:sz w:val="22"/>
              </w:rPr>
              <w:t>“</w:t>
            </w:r>
            <w:r w:rsidRPr="00FE58DB">
              <w:rPr>
                <w:i/>
                <w:color w:val="000000" w:themeColor="text1"/>
                <w:sz w:val="22"/>
              </w:rPr>
              <w:t>E-Posta Adresi Ekle” butonu ile kullanılan başka bir hesap varsa Kryptos hesaplarına dâhil edilebilir. Eklenen E-Posta adresine gelen mesajı onayladıktan sonra hesap istenen E-posta ile kullanılabilir.</w:t>
            </w:r>
            <w:r w:rsidR="00421E72">
              <w:rPr>
                <w:i/>
                <w:color w:val="000000" w:themeColor="text1"/>
                <w:sz w:val="22"/>
              </w:rPr>
              <w:t xml:space="preserve"> (Kurumsal kullanıcılar sadece kurum alan adlarında bulunan başka e-posta hesaplarını ekleyebilir). </w:t>
            </w:r>
          </w:p>
        </w:tc>
      </w:tr>
    </w:tbl>
    <w:p w14:paraId="01706FCA" w14:textId="77777777" w:rsidR="00F7301D" w:rsidRPr="00F7301D" w:rsidRDefault="00F7301D" w:rsidP="00F7301D"/>
    <w:p w14:paraId="00DF1572" w14:textId="5B3182A4" w:rsidR="005D7150" w:rsidRDefault="005D7150" w:rsidP="005D7150">
      <w:pPr>
        <w:pStyle w:val="Heading3"/>
      </w:pPr>
      <w:bookmarkStart w:id="39" w:name="_Toc53568053"/>
      <w:bookmarkStart w:id="40" w:name="_Toc68212246"/>
      <w:r>
        <w:t>Bildirimler</w:t>
      </w:r>
      <w:bookmarkEnd w:id="39"/>
      <w:bookmarkEnd w:id="40"/>
    </w:p>
    <w:p w14:paraId="156DB236" w14:textId="29F7EF02" w:rsidR="00AD6FF5" w:rsidRDefault="00AD6FF5" w:rsidP="00AD6FF5">
      <w:r w:rsidRPr="00AD6FF5">
        <w:t>Kryptos uygulaması bildirim yapısına sahiptir. “Bildirimler” menüsünde kullanıcı tarafına yapılan istekler (bireysel-grup bağlantı ve klasör istekleri) ve bağlantı sonlandırma bildirimleri görüntülenir.</w:t>
      </w:r>
    </w:p>
    <w:p w14:paraId="2798FA8B" w14:textId="59495D98" w:rsidR="00AD6FF5" w:rsidRPr="00AD6FF5" w:rsidRDefault="00AD6FF5" w:rsidP="00AD6FF5">
      <w:pPr>
        <w:jc w:val="center"/>
      </w:pPr>
      <w:r w:rsidRPr="008F1421">
        <w:rPr>
          <w:rFonts w:cstheme="minorHAnsi"/>
          <w:noProof/>
          <w:sz w:val="22"/>
          <w:lang w:eastAsia="tr-TR"/>
        </w:rPr>
        <w:lastRenderedPageBreak/>
        <w:drawing>
          <wp:inline distT="0" distB="0" distL="0" distR="0" wp14:anchorId="6E98760B" wp14:editId="5673DD3F">
            <wp:extent cx="3600000" cy="2764800"/>
            <wp:effectExtent l="0" t="0" r="635" b="0"/>
            <wp:docPr id="18375" name="Picture 18375" descr="C:\Users\sebnem.eraslan\Desktop\Bildirim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sebnem.eraslan\Desktop\Bildiriml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00000" cy="2764800"/>
                    </a:xfrm>
                    <a:prstGeom prst="rect">
                      <a:avLst/>
                    </a:prstGeom>
                    <a:noFill/>
                    <a:ln>
                      <a:noFill/>
                    </a:ln>
                  </pic:spPr>
                </pic:pic>
              </a:graphicData>
            </a:graphic>
          </wp:inline>
        </w:drawing>
      </w:r>
    </w:p>
    <w:p w14:paraId="515CAC0C" w14:textId="4072CEE2" w:rsidR="00AD6FF5" w:rsidRDefault="00AD6FF5" w:rsidP="002622BD">
      <w:r>
        <w:br w:type="page"/>
      </w:r>
    </w:p>
    <w:p w14:paraId="0DCA304A" w14:textId="71EC3566" w:rsidR="002622BD" w:rsidRDefault="0002016E" w:rsidP="0002016E">
      <w:pPr>
        <w:pStyle w:val="Heading2"/>
      </w:pPr>
      <w:bookmarkStart w:id="41" w:name="_Toc53568054"/>
      <w:bookmarkStart w:id="42" w:name="_Toc68212247"/>
      <w:r>
        <w:lastRenderedPageBreak/>
        <w:t>Outlook Kullanımı</w:t>
      </w:r>
      <w:bookmarkEnd w:id="41"/>
      <w:bookmarkEnd w:id="42"/>
    </w:p>
    <w:p w14:paraId="73ED5C98" w14:textId="1C73CC88" w:rsidR="00E71C8B" w:rsidRPr="00E71C8B" w:rsidRDefault="00E71C8B" w:rsidP="00E71C8B">
      <w:pPr>
        <w:spacing w:after="240"/>
        <w:rPr>
          <w:b/>
        </w:rPr>
      </w:pPr>
      <w:r w:rsidRPr="00AB013C">
        <w:rPr>
          <w:noProof/>
          <w:sz w:val="18"/>
          <w:lang w:eastAsia="tr-TR"/>
        </w:rPr>
        <mc:AlternateContent>
          <mc:Choice Requires="wps">
            <w:drawing>
              <wp:anchor distT="0" distB="0" distL="114300" distR="114300" simplePos="0" relativeHeight="251705344" behindDoc="1" locked="0" layoutInCell="1" allowOverlap="1" wp14:anchorId="3AFE1494" wp14:editId="35FBA0C4">
                <wp:simplePos x="0" y="0"/>
                <wp:positionH relativeFrom="margin">
                  <wp:posOffset>150088</wp:posOffset>
                </wp:positionH>
                <wp:positionV relativeFrom="paragraph">
                  <wp:posOffset>245432</wp:posOffset>
                </wp:positionV>
                <wp:extent cx="285115" cy="292100"/>
                <wp:effectExtent l="0" t="0" r="19685" b="12700"/>
                <wp:wrapNone/>
                <wp:docPr id="34" name="Flowchart: Connector 34"/>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8B677" id="Flowchart: Connector 34" o:spid="_x0000_s1026" type="#_x0000_t120" style="position:absolute;margin-left:11.8pt;margin-top:19.35pt;width:22.45pt;height:23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" fillcolor="#9cc2e5 [1940]" strokecolor="#9cc2e5 [1940]" strokeweight="1pt">
                <v:stroke joinstyle="miter"/>
                <w10:wrap anchorx="margin"/>
              </v:shape>
            </w:pict>
          </mc:Fallback>
        </mc:AlternateContent>
      </w:r>
      <w:r>
        <w:rPr>
          <w:b/>
        </w:rPr>
        <w:t>Uygulamaya Giriş</w:t>
      </w:r>
    </w:p>
    <w:p w14:paraId="185B90EE" w14:textId="1208DFF0" w:rsidR="00A32744" w:rsidRDefault="006E0077" w:rsidP="00E71C8B">
      <w:pPr>
        <w:pStyle w:val="ListParagraph"/>
        <w:numPr>
          <w:ilvl w:val="0"/>
          <w:numId w:val="29"/>
        </w:numPr>
      </w:pPr>
      <w:r>
        <w:rPr>
          <w:noProof/>
          <w:lang w:eastAsia="tr-TR"/>
        </w:rPr>
        <mc:AlternateContent>
          <mc:Choice Requires="wps">
            <w:drawing>
              <wp:anchor distT="0" distB="0" distL="114300" distR="114300" simplePos="0" relativeHeight="251798528" behindDoc="1" locked="0" layoutInCell="1" allowOverlap="1" wp14:anchorId="232E46A5" wp14:editId="115341BE">
                <wp:simplePos x="0" y="0"/>
                <wp:positionH relativeFrom="column">
                  <wp:posOffset>143302</wp:posOffset>
                </wp:positionH>
                <wp:positionV relativeFrom="paragraph">
                  <wp:posOffset>231747</wp:posOffset>
                </wp:positionV>
                <wp:extent cx="285293" cy="292608"/>
                <wp:effectExtent l="0" t="0" r="19685" b="12700"/>
                <wp:wrapNone/>
                <wp:docPr id="18398" name="Flowchart: Connector 18398"/>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3B157C" id="Flowchart: Connector 18398" o:spid="_x0000_s1026" type="#_x0000_t120" style="position:absolute;margin-left:11.3pt;margin-top:18.25pt;width:22.45pt;height:23.05pt;z-index:-251517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" fillcolor="#9cc2e5 [1940]" strokecolor="#9cc2e5 [1940]" strokeweight="1pt">
                <v:stroke joinstyle="miter"/>
              </v:shape>
            </w:pict>
          </mc:Fallback>
        </mc:AlternateContent>
      </w:r>
      <w:r w:rsidR="00AD6FF5" w:rsidRPr="0092206F">
        <w:t xml:space="preserve">Kryptos Outlook </w:t>
      </w:r>
      <w:proofErr w:type="spellStart"/>
      <w:r w:rsidR="004633FF">
        <w:t>Eklentisi’ni</w:t>
      </w:r>
      <w:proofErr w:type="spellEnd"/>
      <w:r w:rsidR="00AD6FF5" w:rsidRPr="0092206F">
        <w:t xml:space="preserve"> kullanmak için ilk olarak Microsoft Office Outlook uygulamasını</w:t>
      </w:r>
      <w:r>
        <w:t xml:space="preserve"> açınız</w:t>
      </w:r>
      <w:r w:rsidR="00AD6FF5" w:rsidRPr="0092206F">
        <w:t xml:space="preserve">. </w:t>
      </w:r>
      <w:r w:rsidR="009A7986">
        <w:t>(Office 2016 ve üstü desteklenmektedir)</w:t>
      </w:r>
    </w:p>
    <w:p w14:paraId="2CBB5FDF" w14:textId="7F7B5BD2" w:rsidR="006E0077" w:rsidRDefault="006E0077" w:rsidP="00E71C8B">
      <w:pPr>
        <w:pStyle w:val="ListParagraph"/>
        <w:numPr>
          <w:ilvl w:val="0"/>
          <w:numId w:val="29"/>
        </w:numPr>
      </w:pPr>
      <w:r>
        <w:t>Outlook uygulamasından oturum açmak i</w:t>
      </w:r>
      <w:r w:rsidR="0028345B">
        <w:t>çin</w:t>
      </w:r>
      <w:r w:rsidR="000763C5">
        <w:t xml:space="preserve"> </w:t>
      </w:r>
      <w:r w:rsidR="006E4C2C">
        <w:t>Outlook</w:t>
      </w:r>
      <w:r w:rsidR="000763C5">
        <w:t xml:space="preserve"> ana </w:t>
      </w:r>
      <w:proofErr w:type="spellStart"/>
      <w:r w:rsidR="000763C5">
        <w:t>ribbonu</w:t>
      </w:r>
      <w:proofErr w:type="spellEnd"/>
      <w:r w:rsidR="000763C5">
        <w:t xml:space="preserve"> üzerindeki</w:t>
      </w:r>
      <w:r w:rsidR="0028345B">
        <w:t xml:space="preserve"> </w:t>
      </w:r>
      <w:r w:rsidR="003F429D">
        <w:t xml:space="preserve">Kryptos grubunda bulunan </w:t>
      </w:r>
      <w:r w:rsidR="0028345B">
        <w:t>“</w:t>
      </w:r>
      <w:r w:rsidR="00937E68">
        <w:t>O</w:t>
      </w:r>
      <w:r w:rsidR="0028345B">
        <w:t xml:space="preserve">turum </w:t>
      </w:r>
      <w:r w:rsidR="00937E68">
        <w:t xml:space="preserve">Aç” </w:t>
      </w:r>
      <w:r w:rsidR="003F429D">
        <w:t>ikonuna</w:t>
      </w:r>
      <w:r w:rsidR="00937E68">
        <w:t xml:space="preserve"> tıklayınız.</w:t>
      </w:r>
    </w:p>
    <w:p w14:paraId="085765FC" w14:textId="290727AD" w:rsidR="00937E68" w:rsidRDefault="00937E68" w:rsidP="00937E68">
      <w:pPr>
        <w:pStyle w:val="ListParagraph"/>
        <w:ind w:left="720" w:firstLine="0"/>
        <w:jc w:val="center"/>
      </w:pPr>
      <w:r>
        <w:rPr>
          <w:noProof/>
          <w:lang w:eastAsia="tr-TR"/>
        </w:rPr>
        <mc:AlternateContent>
          <mc:Choice Requires="wpg">
            <w:drawing>
              <wp:inline distT="0" distB="0" distL="0" distR="0" wp14:anchorId="3D584C68" wp14:editId="7BB70A98">
                <wp:extent cx="3608788" cy="795130"/>
                <wp:effectExtent l="0" t="0" r="10795" b="24130"/>
                <wp:docPr id="18495" name="Group 18495"/>
                <wp:cNvGraphicFramePr/>
                <a:graphic xmlns:a="http://schemas.openxmlformats.org/drawingml/2006/main">
                  <a:graphicData uri="http://schemas.microsoft.com/office/word/2010/wordprocessingGroup">
                    <wpg:wgp>
                      <wpg:cNvGrpSpPr/>
                      <wpg:grpSpPr>
                        <a:xfrm>
                          <a:off x="0" y="0"/>
                          <a:ext cx="3608788" cy="795130"/>
                          <a:chOff x="587205" y="238092"/>
                          <a:chExt cx="2431450" cy="487318"/>
                        </a:xfrm>
                      </wpg:grpSpPr>
                      <pic:pic xmlns:pic="http://schemas.openxmlformats.org/drawingml/2006/picture">
                        <pic:nvPicPr>
                          <pic:cNvPr id="18407" name="Picture 1840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587205" y="242965"/>
                            <a:ext cx="2425404" cy="482445"/>
                          </a:xfrm>
                          <a:prstGeom prst="rect">
                            <a:avLst/>
                          </a:prstGeom>
                        </pic:spPr>
                      </pic:pic>
                      <wps:wsp>
                        <wps:cNvPr id="18465" name="Rectangle 18465"/>
                        <wps:cNvSpPr/>
                        <wps:spPr>
                          <a:xfrm>
                            <a:off x="2697592" y="238092"/>
                            <a:ext cx="321063" cy="487251"/>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B84CA8" id="Group 18495" o:spid="_x0000_s1026" style="width:284.15pt;height:62.6pt;mso-position-horizontal-relative:char;mso-position-vertical-relative:line" coordorigin="5872,2380" coordsize="24314,4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">
                <v:shape id="Picture 18407" o:spid="_x0000_s1027" type="#_x0000_t75" style="position:absolute;left:5872;top:2429;width:24254;height:4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">
                  <v:imagedata r:id="rId84" o:title=""/>
                  <v:path arrowok="t"/>
                </v:shape>
                <v:rect id="Rectangle 18465" o:spid="_x0000_s1028" style="position:absolute;left:26975;top:2380;width:3211;height:4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" filled="f" strokecolor="red" strokeweight="2pt"/>
                <w10:anchorlock/>
              </v:group>
            </w:pict>
          </mc:Fallback>
        </mc:AlternateContent>
      </w:r>
    </w:p>
    <w:p w14:paraId="1289CE53" w14:textId="77777777" w:rsidR="00E850CA" w:rsidRDefault="00E850CA" w:rsidP="00937E68">
      <w:pPr>
        <w:pStyle w:val="ListParagraph"/>
        <w:ind w:left="720" w:firstLine="0"/>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E850CA" w14:paraId="592886AB" w14:textId="77777777" w:rsidTr="00813A57">
        <w:trPr>
          <w:trHeight w:val="428"/>
          <w:jc w:val="center"/>
        </w:trPr>
        <w:tc>
          <w:tcPr>
            <w:tcW w:w="704" w:type="dxa"/>
            <w:vAlign w:val="center"/>
          </w:tcPr>
          <w:p w14:paraId="0CF8B0AF" w14:textId="77777777" w:rsidR="00E850CA" w:rsidRPr="0015550C" w:rsidRDefault="00E850CA" w:rsidP="00813A57">
            <w:pPr>
              <w:jc w:val="center"/>
              <w:rPr>
                <w:rFonts w:ascii="Times New Roman" w:hAnsi="Times New Roman" w:cs="Times New Roman"/>
                <w:b/>
              </w:rPr>
            </w:pPr>
            <w:r w:rsidRPr="0015550C">
              <w:rPr>
                <w:rFonts w:ascii="Times New Roman" w:hAnsi="Times New Roman" w:cs="Times New Roman"/>
                <w:b/>
                <w:noProof/>
                <w:sz w:val="44"/>
                <w:lang w:eastAsia="tr-TR"/>
              </w:rPr>
              <mc:AlternateContent>
                <mc:Choice Requires="wps">
                  <w:drawing>
                    <wp:anchor distT="0" distB="0" distL="114300" distR="114300" simplePos="0" relativeHeight="251826176" behindDoc="0" locked="0" layoutInCell="1" allowOverlap="1" wp14:anchorId="02C33766" wp14:editId="1630FF67">
                      <wp:simplePos x="0" y="0"/>
                      <wp:positionH relativeFrom="column">
                        <wp:posOffset>-36195</wp:posOffset>
                      </wp:positionH>
                      <wp:positionV relativeFrom="paragraph">
                        <wp:posOffset>-10160</wp:posOffset>
                      </wp:positionV>
                      <wp:extent cx="382270" cy="382270"/>
                      <wp:effectExtent l="19050" t="19050" r="17780" b="17780"/>
                      <wp:wrapNone/>
                      <wp:docPr id="18536" name="Flowchart: Connector 18536"/>
                      <wp:cNvGraphicFramePr/>
                      <a:graphic xmlns:a="http://schemas.openxmlformats.org/drawingml/2006/main">
                        <a:graphicData uri="http://schemas.microsoft.com/office/word/2010/wordprocessingShape">
                          <wps:wsp>
                            <wps:cNvSpPr/>
                            <wps:spPr>
                              <a:xfrm>
                                <a:off x="0" y="0"/>
                                <a:ext cx="382270" cy="382270"/>
                              </a:xfrm>
                              <a:prstGeom prst="flowChartConnector">
                                <a:avLst/>
                              </a:prstGeom>
                              <a:noFill/>
                              <a:ln w="38100">
                                <a:solidFill>
                                  <a:schemeClr val="accent6">
                                    <a:lumMod val="75000"/>
                                    <a:alpha val="99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54219" id="Flowchart: Connector 18536" o:spid="_x0000_s1026" type="#_x0000_t120" style="position:absolute;margin-left:-2.85pt;margin-top:-.8pt;width:30.1pt;height:30.1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" filled="f" strokecolor="#538135 [2409]" strokeweight="3pt">
                      <v:stroke opacity="64764f" joinstyle="miter"/>
                    </v:shape>
                  </w:pict>
                </mc:Fallback>
              </mc:AlternateContent>
            </w:r>
            <w:proofErr w:type="gramStart"/>
            <w:r w:rsidRPr="0015550C">
              <w:rPr>
                <w:rFonts w:ascii="Times New Roman" w:hAnsi="Times New Roman" w:cs="Times New Roman"/>
                <w:b/>
                <w:sz w:val="44"/>
              </w:rPr>
              <w:t>i</w:t>
            </w:r>
            <w:proofErr w:type="gramEnd"/>
          </w:p>
        </w:tc>
        <w:tc>
          <w:tcPr>
            <w:tcW w:w="8358" w:type="dxa"/>
            <w:vAlign w:val="center"/>
          </w:tcPr>
          <w:p w14:paraId="3B9EE0F2" w14:textId="0CC9CF36" w:rsidR="00E850CA" w:rsidRDefault="00E57EBC" w:rsidP="00E57EBC">
            <w:r>
              <w:rPr>
                <w:i/>
                <w:color w:val="000000" w:themeColor="text1"/>
                <w:sz w:val="22"/>
              </w:rPr>
              <w:t xml:space="preserve">Kryptos grubunu ana </w:t>
            </w:r>
            <w:proofErr w:type="spellStart"/>
            <w:r>
              <w:rPr>
                <w:i/>
                <w:color w:val="000000" w:themeColor="text1"/>
                <w:sz w:val="22"/>
              </w:rPr>
              <w:t>ribbon’da</w:t>
            </w:r>
            <w:proofErr w:type="spellEnd"/>
            <w:r>
              <w:rPr>
                <w:i/>
                <w:color w:val="000000" w:themeColor="text1"/>
                <w:sz w:val="22"/>
              </w:rPr>
              <w:t xml:space="preserve"> göremiyorsanız </w:t>
            </w:r>
            <w:r w:rsidR="00E850CA">
              <w:rPr>
                <w:i/>
                <w:color w:val="000000" w:themeColor="text1"/>
                <w:sz w:val="22"/>
              </w:rPr>
              <w:t>Outlook üzerinden Dosya</w:t>
            </w:r>
            <w:r w:rsidR="00E850CA" w:rsidRPr="00E850CA">
              <w:rPr>
                <w:i/>
                <w:color w:val="000000" w:themeColor="text1"/>
                <w:sz w:val="22"/>
              </w:rPr>
              <w:sym w:font="Wingdings" w:char="F0E0"/>
            </w:r>
            <w:r w:rsidR="00E850CA">
              <w:rPr>
                <w:i/>
                <w:color w:val="000000" w:themeColor="text1"/>
                <w:sz w:val="22"/>
              </w:rPr>
              <w:t xml:space="preserve"> Seçenekler</w:t>
            </w:r>
            <w:r w:rsidR="00E850CA" w:rsidRPr="00E850CA">
              <w:rPr>
                <w:i/>
                <w:color w:val="000000" w:themeColor="text1"/>
                <w:sz w:val="22"/>
              </w:rPr>
              <w:sym w:font="Wingdings" w:char="F0E0"/>
            </w:r>
            <w:r w:rsidR="00E850CA">
              <w:rPr>
                <w:i/>
                <w:color w:val="000000" w:themeColor="text1"/>
                <w:sz w:val="22"/>
              </w:rPr>
              <w:t xml:space="preserve"> </w:t>
            </w:r>
            <w:proofErr w:type="spellStart"/>
            <w:r w:rsidR="00E850CA">
              <w:rPr>
                <w:i/>
                <w:color w:val="000000" w:themeColor="text1"/>
                <w:sz w:val="22"/>
              </w:rPr>
              <w:t>Add-ins</w:t>
            </w:r>
            <w:proofErr w:type="spellEnd"/>
            <w:r w:rsidR="00E850CA" w:rsidRPr="00E850CA">
              <w:rPr>
                <w:i/>
                <w:color w:val="000000" w:themeColor="text1"/>
                <w:sz w:val="22"/>
              </w:rPr>
              <w:sym w:font="Wingdings" w:char="F0E0"/>
            </w:r>
            <w:r w:rsidR="00E850CA">
              <w:rPr>
                <w:i/>
                <w:color w:val="000000" w:themeColor="text1"/>
                <w:sz w:val="22"/>
              </w:rPr>
              <w:t xml:space="preserve"> Git</w:t>
            </w:r>
            <w:r w:rsidR="00E850CA" w:rsidRPr="00E850CA">
              <w:rPr>
                <w:i/>
                <w:color w:val="000000" w:themeColor="text1"/>
                <w:sz w:val="22"/>
              </w:rPr>
              <w:sym w:font="Wingdings" w:char="F0E0"/>
            </w:r>
            <w:r w:rsidR="00E850CA">
              <w:rPr>
                <w:i/>
                <w:color w:val="000000" w:themeColor="text1"/>
                <w:sz w:val="22"/>
              </w:rPr>
              <w:t xml:space="preserve"> </w:t>
            </w:r>
            <w:proofErr w:type="spellStart"/>
            <w:r w:rsidR="00E850CA">
              <w:rPr>
                <w:i/>
                <w:color w:val="000000" w:themeColor="text1"/>
                <w:sz w:val="22"/>
              </w:rPr>
              <w:t>KryptosOutlookAddIn</w:t>
            </w:r>
            <w:proofErr w:type="spellEnd"/>
            <w:r w:rsidR="00E850CA">
              <w:rPr>
                <w:i/>
                <w:color w:val="000000" w:themeColor="text1"/>
                <w:sz w:val="22"/>
              </w:rPr>
              <w:t xml:space="preserve"> seçilerek Tamam’a basılır ve </w:t>
            </w:r>
            <w:r>
              <w:rPr>
                <w:i/>
                <w:color w:val="000000" w:themeColor="text1"/>
                <w:sz w:val="22"/>
              </w:rPr>
              <w:t>eklenti etkinleştirilir</w:t>
            </w:r>
            <w:r w:rsidR="00E850CA">
              <w:rPr>
                <w:i/>
                <w:color w:val="000000" w:themeColor="text1"/>
                <w:sz w:val="22"/>
              </w:rPr>
              <w:t>.</w:t>
            </w:r>
          </w:p>
        </w:tc>
      </w:tr>
    </w:tbl>
    <w:p w14:paraId="4824EFFA" w14:textId="3EED7620" w:rsidR="00E850CA" w:rsidRDefault="00E850CA" w:rsidP="00E850CA"/>
    <w:p w14:paraId="0B85B02F" w14:textId="3688A18F" w:rsidR="00E850CA" w:rsidRDefault="00E850CA" w:rsidP="00937E68">
      <w:pPr>
        <w:pStyle w:val="ListParagraph"/>
        <w:ind w:left="720" w:firstLine="0"/>
        <w:jc w:val="center"/>
      </w:pPr>
      <w:r>
        <w:rPr>
          <w:noProof/>
          <w:lang w:eastAsia="tr-TR"/>
        </w:rPr>
        <mc:AlternateContent>
          <mc:Choice Requires="wps">
            <w:drawing>
              <wp:anchor distT="0" distB="0" distL="114300" distR="114300" simplePos="0" relativeHeight="251800576" behindDoc="1" locked="0" layoutInCell="1" allowOverlap="1" wp14:anchorId="6E193E4F" wp14:editId="3371EB9F">
                <wp:simplePos x="0" y="0"/>
                <wp:positionH relativeFrom="column">
                  <wp:posOffset>163195</wp:posOffset>
                </wp:positionH>
                <wp:positionV relativeFrom="paragraph">
                  <wp:posOffset>85090</wp:posOffset>
                </wp:positionV>
                <wp:extent cx="285293" cy="292608"/>
                <wp:effectExtent l="0" t="0" r="19685" b="12700"/>
                <wp:wrapNone/>
                <wp:docPr id="18497" name="Flowchart: Connector 18497"/>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6BE754" id="Flowchart: Connector 18497" o:spid="_x0000_s1026" type="#_x0000_t120" style="position:absolute;margin-left:12.85pt;margin-top:6.7pt;width:22.45pt;height:23.05pt;z-index:-25151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" fillcolor="#9cc2e5 [1940]" strokecolor="#9cc2e5 [1940]" strokeweight="1pt">
                <v:stroke joinstyle="miter"/>
              </v:shape>
            </w:pict>
          </mc:Fallback>
        </mc:AlternateContent>
      </w:r>
    </w:p>
    <w:p w14:paraId="7380C05A" w14:textId="3D5B0BF6" w:rsidR="00C11633" w:rsidRDefault="00AD6FF5" w:rsidP="00C11633">
      <w:pPr>
        <w:pStyle w:val="ListParagraph"/>
        <w:numPr>
          <w:ilvl w:val="0"/>
          <w:numId w:val="29"/>
        </w:numPr>
      </w:pPr>
      <w:r w:rsidRPr="0092206F">
        <w:t>Yüklenme tamamlandığında çıkan ekranda hesap oluştururken belirlenen şifre ilgili alana girilerek “Oturum Aç” butonuna tıklanır</w:t>
      </w:r>
      <w:r w:rsidR="00C11633">
        <w:t>.</w:t>
      </w:r>
    </w:p>
    <w:p w14:paraId="6003B757" w14:textId="27AEAF1D" w:rsidR="00A63287" w:rsidRDefault="00E71C8B" w:rsidP="00C11633">
      <w:pPr>
        <w:pStyle w:val="ListParagraph"/>
        <w:ind w:left="720" w:firstLine="0"/>
        <w:jc w:val="center"/>
      </w:pPr>
      <w:r>
        <w:rPr>
          <w:noProof/>
          <w:lang w:eastAsia="tr-TR"/>
        </w:rPr>
        <w:drawing>
          <wp:inline distT="0" distB="0" distL="0" distR="0" wp14:anchorId="14A026A4" wp14:editId="30BA21C2">
            <wp:extent cx="3772426" cy="2295845"/>
            <wp:effectExtent l="0" t="0" r="0" b="9525"/>
            <wp:docPr id="18397" name="Picture 1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 name="outlook.png"/>
                    <pic:cNvPicPr/>
                  </pic:nvPicPr>
                  <pic:blipFill>
                    <a:blip r:embed="rId85">
                      <a:extLst>
                        <a:ext uri="{28A0092B-C50C-407E-A947-70E740481C1C}">
                          <a14:useLocalDpi xmlns:a14="http://schemas.microsoft.com/office/drawing/2010/main" val="0"/>
                        </a:ext>
                      </a:extLst>
                    </a:blip>
                    <a:stretch>
                      <a:fillRect/>
                    </a:stretch>
                  </pic:blipFill>
                  <pic:spPr>
                    <a:xfrm>
                      <a:off x="0" y="0"/>
                      <a:ext cx="3772426" cy="2295845"/>
                    </a:xfrm>
                    <a:prstGeom prst="rect">
                      <a:avLst/>
                    </a:prstGeom>
                  </pic:spPr>
                </pic:pic>
              </a:graphicData>
            </a:graphic>
          </wp:inline>
        </w:drawing>
      </w:r>
    </w:p>
    <w:p w14:paraId="2DEDA3A8" w14:textId="40CF3F5D" w:rsidR="000F20CF" w:rsidRPr="00C11633" w:rsidRDefault="00B471E1" w:rsidP="00C11633">
      <w:pPr>
        <w:rPr>
          <w:b/>
        </w:rPr>
      </w:pPr>
      <w:r>
        <w:rPr>
          <w:b/>
        </w:rPr>
        <w:t>E-posta</w:t>
      </w:r>
      <w:r w:rsidR="000F20CF" w:rsidRPr="00C11633">
        <w:rPr>
          <w:b/>
        </w:rPr>
        <w:t xml:space="preserve"> Gönderme Ekranı</w:t>
      </w:r>
    </w:p>
    <w:p w14:paraId="659AA2DD" w14:textId="3B97B4C9" w:rsidR="00F55302" w:rsidRDefault="00F55302" w:rsidP="00970870">
      <w:r>
        <w:rPr>
          <w:noProof/>
          <w:lang w:eastAsia="tr-TR"/>
        </w:rPr>
        <mc:AlternateContent>
          <mc:Choice Requires="wps">
            <w:drawing>
              <wp:anchor distT="0" distB="0" distL="114300" distR="114300" simplePos="0" relativeHeight="251802624" behindDoc="1" locked="0" layoutInCell="1" allowOverlap="1" wp14:anchorId="4CA4CFB3" wp14:editId="6FADC9EB">
                <wp:simplePos x="0" y="0"/>
                <wp:positionH relativeFrom="column">
                  <wp:posOffset>180753</wp:posOffset>
                </wp:positionH>
                <wp:positionV relativeFrom="paragraph">
                  <wp:posOffset>329003</wp:posOffset>
                </wp:positionV>
                <wp:extent cx="285293" cy="292608"/>
                <wp:effectExtent l="0" t="0" r="19685" b="12700"/>
                <wp:wrapNone/>
                <wp:docPr id="18508" name="Flowchart: Connector 18508"/>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7E8729" id="Flowchart: Connector 18508" o:spid="_x0000_s1026" type="#_x0000_t120" style="position:absolute;margin-left:14.25pt;margin-top:25.9pt;width:22.45pt;height:23.05pt;z-index:-25151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" fillcolor="#9cc2e5 [1940]" strokecolor="#9cc2e5 [1940]" strokeweight="1pt">
                <v:stroke joinstyle="miter"/>
              </v:shape>
            </w:pict>
          </mc:Fallback>
        </mc:AlternateContent>
      </w:r>
      <w:proofErr w:type="spellStart"/>
      <w:r>
        <w:t>Krpytos</w:t>
      </w:r>
      <w:proofErr w:type="spellEnd"/>
      <w:r>
        <w:t xml:space="preserve"> Outlook uygulamasını çalıştırdıktan sonra, ş</w:t>
      </w:r>
      <w:r w:rsidR="00970870" w:rsidRPr="00737FD2">
        <w:t xml:space="preserve">ifreli ve imzalı </w:t>
      </w:r>
      <w:r w:rsidR="00CD0ACF">
        <w:t>e-posta</w:t>
      </w:r>
      <w:r w:rsidR="00970870" w:rsidRPr="00737FD2">
        <w:t xml:space="preserve"> gönderme i</w:t>
      </w:r>
      <w:r>
        <w:t>şlemlerinin yapılabildiği ekrandır</w:t>
      </w:r>
      <w:r w:rsidR="00970870" w:rsidRPr="00737FD2">
        <w:t xml:space="preserve">. </w:t>
      </w:r>
    </w:p>
    <w:p w14:paraId="76959677" w14:textId="4338131A" w:rsidR="00970870" w:rsidRDefault="006C4FE7" w:rsidP="00F55302">
      <w:pPr>
        <w:pStyle w:val="ListParagraph"/>
        <w:numPr>
          <w:ilvl w:val="0"/>
          <w:numId w:val="30"/>
        </w:numPr>
      </w:pPr>
      <w:r>
        <w:t xml:space="preserve">Şifreli ve imzalı </w:t>
      </w:r>
      <w:r w:rsidR="007138E0">
        <w:t>e-posta</w:t>
      </w:r>
      <w:r>
        <w:t xml:space="preserve"> göndermek </w:t>
      </w:r>
      <w:r w:rsidR="00970870" w:rsidRPr="00737FD2">
        <w:t>“</w:t>
      </w:r>
      <w:proofErr w:type="spellStart"/>
      <w:r w:rsidR="00970870" w:rsidRPr="00737FD2">
        <w:t>Encrypt</w:t>
      </w:r>
      <w:proofErr w:type="spellEnd"/>
      <w:r w:rsidR="00970870" w:rsidRPr="00737FD2">
        <w:t>” butonuna basılı</w:t>
      </w:r>
      <w:r>
        <w:t>nız.</w:t>
      </w:r>
      <w:r w:rsidR="00970870" w:rsidRPr="00737FD2">
        <w:t xml:space="preserve"> </w:t>
      </w:r>
      <w:r>
        <w:t>G</w:t>
      </w:r>
      <w:r w:rsidR="00970870" w:rsidRPr="00737FD2">
        <w:t>önderilen mail şifreli ve imzalı olarak görüntülenir.</w:t>
      </w:r>
    </w:p>
    <w:p w14:paraId="352D67BB" w14:textId="65DA8840" w:rsidR="00970870" w:rsidRDefault="00970870" w:rsidP="00970870">
      <w:pPr>
        <w:jc w:val="center"/>
      </w:pPr>
      <w:r>
        <w:rPr>
          <w:noProof/>
          <w:lang w:eastAsia="tr-TR"/>
        </w:rPr>
        <mc:AlternateContent>
          <mc:Choice Requires="wpg">
            <w:drawing>
              <wp:inline distT="0" distB="0" distL="0" distR="0" wp14:anchorId="38E36610" wp14:editId="79283048">
                <wp:extent cx="5220335" cy="1821180"/>
                <wp:effectExtent l="0" t="0" r="0" b="7620"/>
                <wp:docPr id="60" name="Group 60"/>
                <wp:cNvGraphicFramePr/>
                <a:graphic xmlns:a="http://schemas.openxmlformats.org/drawingml/2006/main">
                  <a:graphicData uri="http://schemas.microsoft.com/office/word/2010/wordprocessingGroup">
                    <wpg:wgp>
                      <wpg:cNvGrpSpPr/>
                      <wpg:grpSpPr>
                        <a:xfrm>
                          <a:off x="0" y="0"/>
                          <a:ext cx="5220335" cy="1821180"/>
                          <a:chOff x="0" y="0"/>
                          <a:chExt cx="5220335" cy="1821180"/>
                        </a:xfrm>
                      </wpg:grpSpPr>
                      <pic:pic xmlns:pic="http://schemas.openxmlformats.org/drawingml/2006/picture">
                        <pic:nvPicPr>
                          <pic:cNvPr id="50" name="Picture 50" descr="e-postaekran"/>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20335" cy="1821180"/>
                          </a:xfrm>
                          <a:prstGeom prst="rect">
                            <a:avLst/>
                          </a:prstGeom>
                          <a:noFill/>
                          <a:ln>
                            <a:noFill/>
                          </a:ln>
                        </pic:spPr>
                      </pic:pic>
                      <wps:wsp>
                        <wps:cNvPr id="53" name="Rectangle 53"/>
                        <wps:cNvSpPr/>
                        <wps:spPr>
                          <a:xfrm>
                            <a:off x="4937760" y="365760"/>
                            <a:ext cx="263347" cy="504749"/>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D2F311" id="Group 60" o:spid="_x0000_s1026" style="width:411.05pt;height:143.4pt;mso-position-horizontal-relative:char;mso-position-vertical-relative:line" coordsize="52203,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">
                <v:shape id="Picture 50" o:spid="_x0000_s1027" type="#_x0000_t75" alt="e-postaekran" style="position:absolute;width:52203;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">
                  <v:imagedata r:id="rId87" o:title="e-postaekran"/>
                  <v:path arrowok="t"/>
                </v:shape>
                <v:rect id="Rectangle 53" o:spid="_x0000_s1028" style="position:absolute;left:49377;top:3657;width:263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" filled="f" strokecolor="red" strokeweight="2pt"/>
                <w10:anchorlock/>
              </v:group>
            </w:pict>
          </mc:Fallback>
        </mc:AlternateContent>
      </w:r>
    </w:p>
    <w:p w14:paraId="18214868" w14:textId="0BA9FC62" w:rsidR="00F14F07" w:rsidRDefault="00F14F07" w:rsidP="00F14F07">
      <w:r>
        <w:rPr>
          <w:noProof/>
          <w:lang w:eastAsia="tr-TR"/>
        </w:rPr>
        <w:lastRenderedPageBreak/>
        <mc:AlternateContent>
          <mc:Choice Requires="wps">
            <w:drawing>
              <wp:anchor distT="0" distB="0" distL="114300" distR="114300" simplePos="0" relativeHeight="251804672" behindDoc="1" locked="0" layoutInCell="1" allowOverlap="1" wp14:anchorId="35117D94" wp14:editId="15D13A5D">
                <wp:simplePos x="0" y="0"/>
                <wp:positionH relativeFrom="column">
                  <wp:posOffset>177317</wp:posOffset>
                </wp:positionH>
                <wp:positionV relativeFrom="paragraph">
                  <wp:posOffset>156447</wp:posOffset>
                </wp:positionV>
                <wp:extent cx="285293" cy="292608"/>
                <wp:effectExtent l="0" t="0" r="19685" b="12700"/>
                <wp:wrapNone/>
                <wp:docPr id="18509" name="Flowchart: Connector 18509"/>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382074" id="Flowchart: Connector 18509" o:spid="_x0000_s1026" type="#_x0000_t120" style="position:absolute;margin-left:13.95pt;margin-top:12.3pt;width:22.45pt;height:23.05pt;z-index:-251511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" fillcolor="#9cc2e5 [1940]" strokecolor="#9cc2e5 [1940]" strokeweight="1pt">
                <v:stroke joinstyle="miter"/>
              </v:shape>
            </w:pict>
          </mc:Fallback>
        </mc:AlternateContent>
      </w:r>
    </w:p>
    <w:p w14:paraId="35618D20" w14:textId="49E0471B" w:rsidR="006C4FE7" w:rsidRPr="00C21489" w:rsidRDefault="00F14F07" w:rsidP="00F14F07">
      <w:pPr>
        <w:pStyle w:val="ListParagraph"/>
        <w:numPr>
          <w:ilvl w:val="0"/>
          <w:numId w:val="30"/>
        </w:numPr>
        <w:rPr>
          <w:b/>
        </w:rPr>
      </w:pPr>
      <w:r>
        <w:t xml:space="preserve"> Maili göndermek için “Gönder” butonuna basınız.</w:t>
      </w:r>
    </w:p>
    <w:p w14:paraId="3C14B4D8" w14:textId="77777777" w:rsidR="00C21489" w:rsidRPr="00F14F07" w:rsidRDefault="00C21489" w:rsidP="00C21489">
      <w:pPr>
        <w:pStyle w:val="ListParagraph"/>
        <w:ind w:left="720" w:firstLine="0"/>
        <w:rPr>
          <w:b/>
        </w:rPr>
      </w:pPr>
    </w:p>
    <w:tbl>
      <w:tblPr>
        <w:tblStyle w:val="TableGrid"/>
        <w:tblpPr w:leftFromText="141" w:rightFromText="141" w:vertAnchor="text" w:horzAnchor="margin" w:tblpY="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C21489" w14:paraId="0E62FE9A" w14:textId="77777777" w:rsidTr="00C21489">
        <w:trPr>
          <w:trHeight w:val="428"/>
        </w:trPr>
        <w:tc>
          <w:tcPr>
            <w:tcW w:w="704" w:type="dxa"/>
            <w:vAlign w:val="center"/>
          </w:tcPr>
          <w:p w14:paraId="68C951EF" w14:textId="77777777" w:rsidR="00C21489" w:rsidRDefault="00C21489" w:rsidP="00C21489">
            <w:pPr>
              <w:jc w:val="center"/>
            </w:pPr>
            <w:r>
              <w:rPr>
                <w:noProof/>
                <w:lang w:eastAsia="tr-TR"/>
              </w:rPr>
              <w:drawing>
                <wp:inline distT="0" distB="0" distL="0" distR="0" wp14:anchorId="06CE09AE" wp14:editId="16B8AD2C">
                  <wp:extent cx="261257" cy="238946"/>
                  <wp:effectExtent l="0" t="0" r="5715" b="8890"/>
                  <wp:docPr id="18470" name="Picture 1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 name="kisspng-warning-sign-computer-icons-clip-art-warning-icon-5b31bd67d045a8.817647261529986407853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755" cy="252206"/>
                          </a:xfrm>
                          <a:prstGeom prst="rect">
                            <a:avLst/>
                          </a:prstGeom>
                        </pic:spPr>
                      </pic:pic>
                    </a:graphicData>
                  </a:graphic>
                </wp:inline>
              </w:drawing>
            </w:r>
          </w:p>
        </w:tc>
        <w:tc>
          <w:tcPr>
            <w:tcW w:w="8358" w:type="dxa"/>
            <w:vAlign w:val="center"/>
          </w:tcPr>
          <w:p w14:paraId="0E592EBF" w14:textId="5A5C7585" w:rsidR="00C21489" w:rsidRPr="00C80A1A" w:rsidRDefault="00C21489" w:rsidP="009B5934">
            <w:pPr>
              <w:rPr>
                <w:sz w:val="22"/>
              </w:rPr>
            </w:pPr>
            <w:r>
              <w:rPr>
                <w:rFonts w:cstheme="minorHAnsi"/>
                <w:i/>
                <w:sz w:val="22"/>
              </w:rPr>
              <w:t>Mail</w:t>
            </w:r>
            <w:r w:rsidR="009B5934">
              <w:rPr>
                <w:rFonts w:cstheme="minorHAnsi"/>
                <w:i/>
                <w:sz w:val="22"/>
              </w:rPr>
              <w:t>in iletileceği</w:t>
            </w:r>
            <w:r>
              <w:rPr>
                <w:rFonts w:cstheme="minorHAnsi"/>
                <w:i/>
                <w:sz w:val="22"/>
              </w:rPr>
              <w:t xml:space="preserve"> hesabın e-mail ayarları “Açık” değilse </w:t>
            </w:r>
            <w:r w:rsidR="009B5934">
              <w:rPr>
                <w:rFonts w:cstheme="minorHAnsi"/>
                <w:i/>
                <w:sz w:val="22"/>
              </w:rPr>
              <w:t>mail gönderilemez.</w:t>
            </w:r>
          </w:p>
        </w:tc>
      </w:tr>
    </w:tbl>
    <w:p w14:paraId="4EB1403C" w14:textId="77777777" w:rsidR="00F14F07" w:rsidRPr="00F14F07" w:rsidRDefault="00F14F07" w:rsidP="00F14F07">
      <w:pPr>
        <w:rPr>
          <w:b/>
        </w:rPr>
      </w:pPr>
    </w:p>
    <w:p w14:paraId="6E4A603D" w14:textId="528F59D1" w:rsidR="00970870" w:rsidRPr="006C4FE7" w:rsidRDefault="00970870" w:rsidP="006C4FE7">
      <w:pPr>
        <w:rPr>
          <w:b/>
        </w:rPr>
      </w:pPr>
      <w:r w:rsidRPr="006C4FE7">
        <w:rPr>
          <w:b/>
        </w:rPr>
        <w:t>H</w:t>
      </w:r>
      <w:r w:rsidR="00B73A94">
        <w:rPr>
          <w:b/>
        </w:rPr>
        <w:t>esap Uyuşmazlıkları</w:t>
      </w:r>
    </w:p>
    <w:p w14:paraId="404731F0" w14:textId="7D7105D9" w:rsidR="00E70AAE" w:rsidRPr="008F1421" w:rsidRDefault="005C6D18" w:rsidP="00E70AAE">
      <w:pPr>
        <w:rPr>
          <w:rFonts w:cstheme="minorHAnsi"/>
          <w:lang w:eastAsia="tr-TR"/>
        </w:rPr>
      </w:pPr>
      <w:r>
        <w:rPr>
          <w:rFonts w:cstheme="minorHAnsi"/>
          <w:lang w:eastAsia="tr-TR"/>
        </w:rPr>
        <w:t>Şifreli e-posta gönderebilmeniz için e-posta alıcılarınızla Kryptos üzerinden bağlantı kurmuş olmanız veya hedef hesabın bağlantı türünün “Açık” olması gereklidir. E-posta alıcıları arasında bu koşullara uymayan bir e-posta adresi saptanırsa, uyuşmazlığı düzeltmek için size iki seçenek sunan aşağıdaki ekranı görürsünüz.</w:t>
      </w:r>
      <w:r w:rsidR="00E70AAE" w:rsidRPr="008F1421">
        <w:rPr>
          <w:rFonts w:cstheme="minorHAnsi"/>
          <w:lang w:eastAsia="tr-TR"/>
        </w:rPr>
        <w:t xml:space="preserve"> </w:t>
      </w:r>
    </w:p>
    <w:p w14:paraId="7D44F1E8" w14:textId="3EF01C1B" w:rsidR="00E70AAE" w:rsidRPr="00E70AAE" w:rsidRDefault="008422EF" w:rsidP="00C07020">
      <w:pPr>
        <w:pStyle w:val="ListParagraph"/>
        <w:numPr>
          <w:ilvl w:val="0"/>
          <w:numId w:val="8"/>
        </w:numPr>
        <w:spacing w:line="240" w:lineRule="auto"/>
        <w:rPr>
          <w:color w:val="auto"/>
          <w:lang w:eastAsia="tr-TR"/>
        </w:rPr>
      </w:pPr>
      <w:r>
        <w:rPr>
          <w:lang w:eastAsia="tr-TR"/>
        </w:rPr>
        <w:t>“</w:t>
      </w:r>
      <w:r w:rsidR="005C6D18">
        <w:rPr>
          <w:lang w:eastAsia="tr-TR"/>
        </w:rPr>
        <w:t>Vazgeç ve Geri Dön</w:t>
      </w:r>
      <w:r>
        <w:rPr>
          <w:lang w:eastAsia="tr-TR"/>
        </w:rPr>
        <w:t>” diyerek e-posta oluşturma ekranına geri dönerek alıcıları kontrol edebilirsiniz</w:t>
      </w:r>
      <w:r w:rsidR="00E70AAE" w:rsidRPr="008F1421">
        <w:rPr>
          <w:lang w:eastAsia="tr-TR"/>
        </w:rPr>
        <w:t>.</w:t>
      </w:r>
    </w:p>
    <w:p w14:paraId="43E2715C" w14:textId="27AA9440" w:rsidR="000F20CF" w:rsidRPr="00E70AAE" w:rsidRDefault="008422EF" w:rsidP="00C07020">
      <w:pPr>
        <w:pStyle w:val="ListParagraph"/>
        <w:numPr>
          <w:ilvl w:val="0"/>
          <w:numId w:val="8"/>
        </w:numPr>
        <w:spacing w:line="240" w:lineRule="auto"/>
        <w:rPr>
          <w:color w:val="auto"/>
          <w:lang w:eastAsia="tr-TR"/>
        </w:rPr>
      </w:pPr>
      <w:r>
        <w:rPr>
          <w:lang w:eastAsia="tr-TR"/>
        </w:rPr>
        <w:t xml:space="preserve">“Tümünü Sil ve Devam Et” diyerek, hesap uyuşmazlığı saptanan alıcıları e-posta alıcıları listesinden kaldırarak e-posta gönderimine kalan hesaplarla devam edebilirsiniz. (Hiç alıcı kalmazsa konu hakkında uyarı mesajı görüntülenir ve e-posta gönderimi iptal edilir.) </w:t>
      </w:r>
    </w:p>
    <w:p w14:paraId="41ADF344" w14:textId="49524274" w:rsidR="000F20CF" w:rsidRPr="000F20CF" w:rsidRDefault="00E70AAE" w:rsidP="00E70AAE">
      <w:pPr>
        <w:jc w:val="center"/>
        <w:rPr>
          <w:color w:val="000000"/>
        </w:rPr>
      </w:pPr>
      <w:r w:rsidRPr="008F1421">
        <w:rPr>
          <w:rFonts w:cstheme="minorHAnsi"/>
          <w:noProof/>
          <w:sz w:val="22"/>
          <w:lang w:eastAsia="tr-TR"/>
        </w:rPr>
        <w:drawing>
          <wp:inline distT="0" distB="0" distL="0" distR="0" wp14:anchorId="73CC347A" wp14:editId="459331B3">
            <wp:extent cx="3134499" cy="2206800"/>
            <wp:effectExtent l="0" t="0" r="8890" b="3175"/>
            <wp:docPr id="18369" name="Picture 18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134499" cy="2206800"/>
                    </a:xfrm>
                    <a:prstGeom prst="rect">
                      <a:avLst/>
                    </a:prstGeom>
                    <a:noFill/>
                    <a:ln>
                      <a:noFill/>
                    </a:ln>
                  </pic:spPr>
                </pic:pic>
              </a:graphicData>
            </a:graphic>
          </wp:inline>
        </w:drawing>
      </w:r>
    </w:p>
    <w:p w14:paraId="3A2EB945" w14:textId="77777777" w:rsidR="00C21489" w:rsidRDefault="00C21489" w:rsidP="00ED1CAF"/>
    <w:bookmarkStart w:id="43" w:name="_Toc53568055"/>
    <w:bookmarkStart w:id="44" w:name="_Toc68212248"/>
    <w:p w14:paraId="72BA6089" w14:textId="3C65ADD9" w:rsidR="00D808B0" w:rsidRDefault="00D808B0" w:rsidP="00D808B0">
      <w:pPr>
        <w:pStyle w:val="Heading2"/>
      </w:pPr>
      <w:r w:rsidRPr="00AB013C">
        <w:rPr>
          <w:noProof/>
          <w:sz w:val="18"/>
          <w:lang w:eastAsia="tr-TR"/>
        </w:rPr>
        <mc:AlternateContent>
          <mc:Choice Requires="wps">
            <w:drawing>
              <wp:anchor distT="0" distB="0" distL="114300" distR="114300" simplePos="0" relativeHeight="251711488" behindDoc="1" locked="0" layoutInCell="1" allowOverlap="1" wp14:anchorId="08E75E28" wp14:editId="10F5A94A">
                <wp:simplePos x="0" y="0"/>
                <wp:positionH relativeFrom="margin">
                  <wp:posOffset>189312</wp:posOffset>
                </wp:positionH>
                <wp:positionV relativeFrom="paragraph">
                  <wp:posOffset>274353</wp:posOffset>
                </wp:positionV>
                <wp:extent cx="285115" cy="292100"/>
                <wp:effectExtent l="0" t="0" r="19685" b="12700"/>
                <wp:wrapNone/>
                <wp:docPr id="18475" name="Flowchart: Connector 18475"/>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3A939" id="Flowchart: Connector 18475" o:spid="_x0000_s1026" type="#_x0000_t120" style="position:absolute;margin-left:14.9pt;margin-top:21.6pt;width:22.45pt;height:23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" fillcolor="#9cc2e5 [1940]" strokecolor="#9cc2e5 [1940]" strokeweight="1pt">
                <v:stroke joinstyle="miter"/>
                <w10:wrap anchorx="margin"/>
              </v:shape>
            </w:pict>
          </mc:Fallback>
        </mc:AlternateContent>
      </w:r>
      <w:r w:rsidR="002F5F0A">
        <w:t>Web Portal Kullanımı</w:t>
      </w:r>
      <w:bookmarkEnd w:id="43"/>
      <w:bookmarkEnd w:id="44"/>
    </w:p>
    <w:p w14:paraId="660FAD07" w14:textId="38F97DE4" w:rsidR="00D808B0" w:rsidRPr="00D808B0" w:rsidRDefault="00D808B0" w:rsidP="00C07020">
      <w:pPr>
        <w:pStyle w:val="ListParagraph"/>
        <w:numPr>
          <w:ilvl w:val="1"/>
          <w:numId w:val="19"/>
        </w:numPr>
        <w:rPr>
          <w:b/>
          <w:color w:val="FFFFFF" w:themeColor="background1"/>
        </w:rPr>
      </w:pPr>
      <w:r w:rsidRPr="00D808B0">
        <w:rPr>
          <w:b/>
          <w:color w:val="000000" w:themeColor="text1"/>
        </w:rPr>
        <w:t>WEB Portal Girişi</w:t>
      </w:r>
    </w:p>
    <w:p w14:paraId="565F6C78" w14:textId="77777777" w:rsidR="00D808B0" w:rsidRPr="00D808B0" w:rsidRDefault="00D808B0" w:rsidP="00D808B0">
      <w:pPr>
        <w:rPr>
          <w:b/>
          <w:color w:val="FFFFFF" w:themeColor="background1"/>
        </w:rPr>
      </w:pPr>
    </w:p>
    <w:p w14:paraId="365EB03B" w14:textId="01F71B4F" w:rsidR="00D808B0" w:rsidRDefault="008422EF" w:rsidP="00D808B0">
      <w:r>
        <w:t xml:space="preserve">Kryptos </w:t>
      </w:r>
      <w:proofErr w:type="spellStart"/>
      <w:r>
        <w:t>WebPortal’a</w:t>
      </w:r>
      <w:proofErr w:type="spellEnd"/>
      <w:r>
        <w:t>, web tarayıcınızın adres çubuğuna</w:t>
      </w:r>
      <w:r w:rsidR="00D808B0" w:rsidRPr="00894535">
        <w:t xml:space="preserve"> </w:t>
      </w:r>
      <w:r>
        <w:t>“portal</w:t>
      </w:r>
      <w:r w:rsidR="00D808B0" w:rsidRPr="00894535">
        <w:t>.kryptos.com.tr</w:t>
      </w:r>
      <w:r>
        <w:t>”</w:t>
      </w:r>
      <w:r w:rsidR="00D808B0" w:rsidRPr="00894535">
        <w:t xml:space="preserve"> </w:t>
      </w:r>
      <w:r>
        <w:t>yazarak erişebilirsiniz.</w:t>
      </w:r>
    </w:p>
    <w:p w14:paraId="158CBA3B" w14:textId="09D5F6E7" w:rsidR="00D808B0" w:rsidRDefault="00D808B0" w:rsidP="00D808B0">
      <w:pPr>
        <w:ind w:left="360"/>
        <w:jc w:val="center"/>
        <w:rPr>
          <w:b/>
          <w:color w:val="000000" w:themeColor="text1"/>
        </w:rPr>
      </w:pPr>
      <w:r w:rsidRPr="00AB013C">
        <w:rPr>
          <w:noProof/>
          <w:sz w:val="18"/>
          <w:lang w:eastAsia="tr-TR"/>
        </w:rPr>
        <mc:AlternateContent>
          <mc:Choice Requires="wps">
            <w:drawing>
              <wp:anchor distT="0" distB="0" distL="114300" distR="114300" simplePos="0" relativeHeight="251713536" behindDoc="1" locked="0" layoutInCell="1" allowOverlap="1" wp14:anchorId="022EAB71" wp14:editId="3B6C4803">
                <wp:simplePos x="0" y="0"/>
                <wp:positionH relativeFrom="margin">
                  <wp:posOffset>165261</wp:posOffset>
                </wp:positionH>
                <wp:positionV relativeFrom="paragraph">
                  <wp:posOffset>1590978</wp:posOffset>
                </wp:positionV>
                <wp:extent cx="285115" cy="292100"/>
                <wp:effectExtent l="0" t="0" r="19685" b="12700"/>
                <wp:wrapNone/>
                <wp:docPr id="18476" name="Flowchart: Connector 18476"/>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A4104" id="Flowchart: Connector 18476" o:spid="_x0000_s1026" type="#_x0000_t120" style="position:absolute;margin-left:13pt;margin-top:125.25pt;width:22.45pt;height:23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" fillcolor="#9cc2e5 [1940]" strokecolor="#9cc2e5 [1940]" strokeweight="1pt">
                <v:stroke joinstyle="miter"/>
                <w10:wrap anchorx="margin"/>
              </v:shape>
            </w:pict>
          </mc:Fallback>
        </mc:AlternateContent>
      </w:r>
      <w:r w:rsidRPr="008F1421">
        <w:rPr>
          <w:noProof/>
          <w:lang w:eastAsia="tr-TR"/>
        </w:rPr>
        <w:drawing>
          <wp:inline distT="0" distB="0" distL="0" distR="0" wp14:anchorId="7CC4654F" wp14:editId="4413638C">
            <wp:extent cx="5292497" cy="1570419"/>
            <wp:effectExtent l="0" t="0" r="3810" b="0"/>
            <wp:docPr id="18381" name="Picture 18381" descr="C:\Users\sebnem.eraslan\Desktop\Web Por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ebnem.eraslan\Desktop\Web Porta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06720" cy="1574639"/>
                    </a:xfrm>
                    <a:prstGeom prst="rect">
                      <a:avLst/>
                    </a:prstGeom>
                    <a:noFill/>
                    <a:ln>
                      <a:noFill/>
                    </a:ln>
                  </pic:spPr>
                </pic:pic>
              </a:graphicData>
            </a:graphic>
          </wp:inline>
        </w:drawing>
      </w:r>
    </w:p>
    <w:p w14:paraId="793707AB" w14:textId="5F717775" w:rsidR="00D808B0" w:rsidRDefault="00D808B0" w:rsidP="00C07020">
      <w:pPr>
        <w:pStyle w:val="ListParagraph"/>
        <w:numPr>
          <w:ilvl w:val="0"/>
          <w:numId w:val="19"/>
        </w:numPr>
        <w:rPr>
          <w:b/>
          <w:color w:val="000000" w:themeColor="text1"/>
        </w:rPr>
      </w:pPr>
      <w:r>
        <w:rPr>
          <w:b/>
          <w:color w:val="000000" w:themeColor="text1"/>
        </w:rPr>
        <w:t>Oturum Açma</w:t>
      </w:r>
    </w:p>
    <w:p w14:paraId="1F00A896" w14:textId="77777777" w:rsidR="00D808B0" w:rsidRPr="00D808B0" w:rsidRDefault="00D808B0" w:rsidP="00D808B0">
      <w:pPr>
        <w:rPr>
          <w:b/>
          <w:color w:val="000000" w:themeColor="text1"/>
        </w:rPr>
      </w:pPr>
    </w:p>
    <w:p w14:paraId="1D5CC480" w14:textId="1DA29B7E" w:rsidR="00D808B0" w:rsidRDefault="00D808B0" w:rsidP="00D808B0">
      <w:r w:rsidRPr="000448AD">
        <w:t>Çıkan ekranda</w:t>
      </w:r>
      <w:r w:rsidR="00AC0A65">
        <w:t xml:space="preserve"> </w:t>
      </w:r>
      <w:proofErr w:type="spellStart"/>
      <w:r w:rsidR="00AC0A65">
        <w:t>Kryptos’ta</w:t>
      </w:r>
      <w:proofErr w:type="spellEnd"/>
      <w:r w:rsidRPr="000448AD">
        <w:t xml:space="preserve"> kayıtlı </w:t>
      </w:r>
      <w:r w:rsidR="00AC0A65">
        <w:t xml:space="preserve">e-posta </w:t>
      </w:r>
      <w:r w:rsidRPr="000448AD">
        <w:t xml:space="preserve">adresi ilgili alana girilip “Oturum Aç” diyerek devam edilir. Bu adımdan sonra girilen mail adresine gönderilen linke tıklanarak </w:t>
      </w:r>
      <w:proofErr w:type="spellStart"/>
      <w:r w:rsidRPr="000448AD">
        <w:t>Web</w:t>
      </w:r>
      <w:r w:rsidR="00AC0A65">
        <w:t>Portal’</w:t>
      </w:r>
      <w:r w:rsidRPr="000448AD">
        <w:t>a</w:t>
      </w:r>
      <w:proofErr w:type="spellEnd"/>
      <w:r w:rsidRPr="000448AD">
        <w:t xml:space="preserve"> giriş yapılır. </w:t>
      </w:r>
      <w:r w:rsidR="00AC0A65">
        <w:t>E-postanızı girdiğiniz sekmeyi kapatabilirsiniz.</w:t>
      </w:r>
    </w:p>
    <w:p w14:paraId="4ACA378D" w14:textId="72FF9678" w:rsidR="00D808B0" w:rsidRDefault="00D808B0" w:rsidP="00D808B0">
      <w:pPr>
        <w:jc w:val="center"/>
      </w:pPr>
      <w:r w:rsidRPr="00AB013C">
        <w:rPr>
          <w:noProof/>
          <w:sz w:val="18"/>
          <w:lang w:eastAsia="tr-TR"/>
        </w:rPr>
        <w:lastRenderedPageBreak/>
        <mc:AlternateContent>
          <mc:Choice Requires="wps">
            <w:drawing>
              <wp:anchor distT="0" distB="0" distL="114300" distR="114300" simplePos="0" relativeHeight="251715584" behindDoc="1" locked="0" layoutInCell="1" allowOverlap="1" wp14:anchorId="0584CCEF" wp14:editId="36DEBE23">
                <wp:simplePos x="0" y="0"/>
                <wp:positionH relativeFrom="margin">
                  <wp:posOffset>168249</wp:posOffset>
                </wp:positionH>
                <wp:positionV relativeFrom="paragraph">
                  <wp:posOffset>888898</wp:posOffset>
                </wp:positionV>
                <wp:extent cx="285115" cy="292100"/>
                <wp:effectExtent l="0" t="0" r="19685" b="12700"/>
                <wp:wrapNone/>
                <wp:docPr id="18477" name="Flowchart: Connector 18477"/>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CBB" id="Flowchart: Connector 18477" o:spid="_x0000_s1026" type="#_x0000_t120" style="position:absolute;margin-left:13.25pt;margin-top:70pt;width:22.45pt;height:23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" fillcolor="#9cc2e5 [1940]" strokecolor="#9cc2e5 [1940]" strokeweight="1pt">
                <v:stroke joinstyle="miter"/>
                <w10:wrap anchorx="margin"/>
              </v:shape>
            </w:pict>
          </mc:Fallback>
        </mc:AlternateContent>
      </w:r>
      <w:r w:rsidRPr="008F1421">
        <w:rPr>
          <w:noProof/>
          <w:lang w:eastAsia="tr-TR"/>
        </w:rPr>
        <w:drawing>
          <wp:inline distT="0" distB="0" distL="0" distR="0" wp14:anchorId="77B17211" wp14:editId="1A311B1C">
            <wp:extent cx="5295188" cy="860219"/>
            <wp:effectExtent l="0" t="0" r="1270" b="0"/>
            <wp:docPr id="18382" name="Picture 18382" descr="C:\Users\sebnem.eraslan\Desktop\Web Portal Aktif Oturum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ebnem.eraslan\Desktop\Web Portal Aktif Oturumla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18733" cy="864044"/>
                    </a:xfrm>
                    <a:prstGeom prst="rect">
                      <a:avLst/>
                    </a:prstGeom>
                    <a:noFill/>
                    <a:ln>
                      <a:noFill/>
                    </a:ln>
                  </pic:spPr>
                </pic:pic>
              </a:graphicData>
            </a:graphic>
          </wp:inline>
        </w:drawing>
      </w:r>
    </w:p>
    <w:p w14:paraId="49E7B3D9" w14:textId="32920C20" w:rsidR="00D808B0" w:rsidRDefault="00D808B0" w:rsidP="00C07020">
      <w:pPr>
        <w:pStyle w:val="ListParagraph"/>
        <w:numPr>
          <w:ilvl w:val="0"/>
          <w:numId w:val="19"/>
        </w:numPr>
        <w:rPr>
          <w:b/>
        </w:rPr>
      </w:pPr>
      <w:r w:rsidRPr="00D808B0">
        <w:rPr>
          <w:b/>
        </w:rPr>
        <w:t>Aktif Oturum Görüntüleme</w:t>
      </w:r>
    </w:p>
    <w:p w14:paraId="27E7E6DE" w14:textId="37E33AD8" w:rsidR="00D808B0" w:rsidRDefault="00D808B0" w:rsidP="00D808B0">
      <w:pPr>
        <w:rPr>
          <w:b/>
        </w:rPr>
      </w:pPr>
    </w:p>
    <w:p w14:paraId="23554AE9" w14:textId="0BBC3B83" w:rsidR="00D808B0" w:rsidRDefault="00D808B0" w:rsidP="00D808B0">
      <w:pPr>
        <w:rPr>
          <w:rFonts w:cstheme="minorHAnsi"/>
          <w:color w:val="000000" w:themeColor="text1"/>
        </w:rPr>
      </w:pPr>
      <w:r w:rsidRPr="008F1421">
        <w:rPr>
          <w:rFonts w:cstheme="minorHAnsi"/>
          <w:color w:val="000000" w:themeColor="text1"/>
        </w:rPr>
        <w:t>Aktif olan oturuma tıklanarak oturumla ilgili bilgilere ulaşılır, isteğe göre oturum sonlandırılır.</w:t>
      </w:r>
    </w:p>
    <w:p w14:paraId="4F43D287" w14:textId="2A0EB427" w:rsidR="00D808B0" w:rsidRPr="00D808B0" w:rsidRDefault="00D808B0" w:rsidP="00D808B0">
      <w:pPr>
        <w:jc w:val="center"/>
        <w:rPr>
          <w:b/>
        </w:rPr>
      </w:pPr>
      <w:r w:rsidRPr="008F1421">
        <w:rPr>
          <w:rFonts w:cstheme="minorHAnsi"/>
          <w:noProof/>
          <w:lang w:eastAsia="tr-TR"/>
        </w:rPr>
        <w:drawing>
          <wp:inline distT="0" distB="0" distL="0" distR="0" wp14:anchorId="1121FB8F" wp14:editId="49EFB1EF">
            <wp:extent cx="5277262" cy="1276465"/>
            <wp:effectExtent l="0" t="0" r="0" b="0"/>
            <wp:docPr id="18383" name="Picture 1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ebnem.eraslan\Desktop\Aktif Oturumlar.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277262" cy="1276465"/>
                    </a:xfrm>
                    <a:prstGeom prst="rect">
                      <a:avLst/>
                    </a:prstGeom>
                    <a:noFill/>
                    <a:ln>
                      <a:noFill/>
                    </a:ln>
                  </pic:spPr>
                </pic:pic>
              </a:graphicData>
            </a:graphic>
          </wp:inline>
        </w:drawing>
      </w:r>
    </w:p>
    <w:p w14:paraId="53464088" w14:textId="77777777" w:rsidR="00D808B0" w:rsidRPr="00D808B0" w:rsidRDefault="00D808B0" w:rsidP="00D808B0">
      <w:pPr>
        <w:pStyle w:val="ListParagraph"/>
        <w:ind w:left="786" w:firstLine="0"/>
        <w:rPr>
          <w:b/>
          <w:color w:val="FFFFFF" w:themeColor="background1"/>
        </w:rPr>
      </w:pPr>
    </w:p>
    <w:p w14:paraId="7EFE3875" w14:textId="0535794A" w:rsidR="002F5F0A" w:rsidRDefault="002F5F0A" w:rsidP="002F5F0A"/>
    <w:p w14:paraId="6F7AC114" w14:textId="502F3D7D" w:rsidR="00806900" w:rsidRDefault="003202F4" w:rsidP="002550FF">
      <w:pPr>
        <w:pStyle w:val="Heading2"/>
        <w:shd w:val="clear" w:color="auto" w:fill="FFFFFF" w:themeFill="background1"/>
      </w:pPr>
      <w:bookmarkStart w:id="45" w:name="_Toc53568056"/>
      <w:bookmarkStart w:id="46" w:name="_Toc68212249"/>
      <w:r>
        <w:t>Dosya Şifreleme/Çözme</w:t>
      </w:r>
      <w:bookmarkEnd w:id="45"/>
      <w:bookmarkEnd w:id="46"/>
    </w:p>
    <w:p w14:paraId="39913BEC" w14:textId="5F088411" w:rsidR="00DF67EF" w:rsidRPr="00DF67EF" w:rsidRDefault="00DF67EF" w:rsidP="00DF67EF">
      <w:pPr>
        <w:rPr>
          <w:b/>
        </w:rPr>
      </w:pPr>
      <w:r w:rsidRPr="00DF67EF">
        <w:rPr>
          <w:b/>
          <w:noProof/>
          <w:sz w:val="18"/>
          <w:lang w:eastAsia="tr-TR"/>
        </w:rPr>
        <mc:AlternateContent>
          <mc:Choice Requires="wps">
            <w:drawing>
              <wp:anchor distT="0" distB="0" distL="114300" distR="114300" simplePos="0" relativeHeight="251717632" behindDoc="1" locked="0" layoutInCell="1" allowOverlap="1" wp14:anchorId="57018DCB" wp14:editId="6B3F5965">
                <wp:simplePos x="0" y="0"/>
                <wp:positionH relativeFrom="margin">
                  <wp:posOffset>172613</wp:posOffset>
                </wp:positionH>
                <wp:positionV relativeFrom="paragraph">
                  <wp:posOffset>160415</wp:posOffset>
                </wp:positionV>
                <wp:extent cx="285115" cy="292100"/>
                <wp:effectExtent l="0" t="0" r="19685" b="12700"/>
                <wp:wrapNone/>
                <wp:docPr id="18478" name="Flowchart: Connector 18478"/>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86D3B" id="Flowchart: Connector 18478" o:spid="_x0000_s1026" type="#_x0000_t120" style="position:absolute;margin-left:13.6pt;margin-top:12.65pt;width:22.45pt;height:23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" fillcolor="#9cc2e5 [1940]" strokecolor="#9cc2e5 [1940]" strokeweight="1pt">
                <v:stroke joinstyle="miter"/>
                <w10:wrap anchorx="margin"/>
              </v:shape>
            </w:pict>
          </mc:Fallback>
        </mc:AlternateContent>
      </w:r>
      <w:r w:rsidRPr="00DF67EF">
        <w:rPr>
          <w:b/>
        </w:rPr>
        <w:t>Dosya Şifreleme</w:t>
      </w:r>
    </w:p>
    <w:p w14:paraId="27D20A1D" w14:textId="3160B9EC" w:rsidR="00B30BC0" w:rsidRDefault="00B30BC0" w:rsidP="00DF67EF">
      <w:pPr>
        <w:pStyle w:val="ListParagraph"/>
        <w:numPr>
          <w:ilvl w:val="0"/>
          <w:numId w:val="28"/>
        </w:numPr>
      </w:pPr>
      <w:r w:rsidRPr="008F1421">
        <w:t>İşlem yapmak istenilen dosya veya dosyalara sağ tıklayıp</w:t>
      </w:r>
      <w:r w:rsidR="00DF67EF">
        <w:t>,</w:t>
      </w:r>
      <w:r w:rsidRPr="008F1421">
        <w:t xml:space="preserve"> Kryptos ikonundan “</w:t>
      </w:r>
      <w:proofErr w:type="spellStart"/>
      <w:r w:rsidRPr="008F1421">
        <w:t>Encrypt</w:t>
      </w:r>
      <w:proofErr w:type="spellEnd"/>
      <w:r w:rsidRPr="008F1421">
        <w:t xml:space="preserve">” seçeneği seçilip devam </w:t>
      </w:r>
      <w:r w:rsidR="00DF67EF">
        <w:t>ediniz</w:t>
      </w:r>
    </w:p>
    <w:p w14:paraId="6C548113" w14:textId="72F46912" w:rsidR="00B30BC0" w:rsidRDefault="00B30BC0" w:rsidP="00B30BC0">
      <w:pPr>
        <w:jc w:val="center"/>
      </w:pPr>
      <w:r w:rsidRPr="002B2791">
        <w:rPr>
          <w:noProof/>
          <w:lang w:eastAsia="tr-TR"/>
        </w:rPr>
        <w:drawing>
          <wp:inline distT="0" distB="0" distL="0" distR="0" wp14:anchorId="139D251C" wp14:editId="5FA48F9C">
            <wp:extent cx="3278864" cy="4151934"/>
            <wp:effectExtent l="0" t="0" r="0" b="1270"/>
            <wp:docPr id="18386" name="Picture 18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bnem.eraslan\Desktop\encrypt.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278864" cy="4151934"/>
                    </a:xfrm>
                    <a:prstGeom prst="rect">
                      <a:avLst/>
                    </a:prstGeom>
                    <a:noFill/>
                    <a:ln>
                      <a:noFill/>
                    </a:ln>
                  </pic:spPr>
                </pic:pic>
              </a:graphicData>
            </a:graphic>
          </wp:inline>
        </w:drawing>
      </w:r>
    </w:p>
    <w:p w14:paraId="3C2017CD" w14:textId="256FBF2B" w:rsidR="00B30BC0" w:rsidRPr="00146DEE" w:rsidRDefault="009A534B" w:rsidP="00146DEE">
      <w:pPr>
        <w:pStyle w:val="ListParagraph"/>
        <w:numPr>
          <w:ilvl w:val="0"/>
          <w:numId w:val="28"/>
        </w:numPr>
        <w:rPr>
          <w:rFonts w:cstheme="minorHAnsi"/>
        </w:rPr>
      </w:pPr>
      <w:r>
        <w:rPr>
          <w:noProof/>
          <w:lang w:eastAsia="tr-TR"/>
        </w:rPr>
        <w:lastRenderedPageBreak/>
        <mc:AlternateContent>
          <mc:Choice Requires="wps">
            <w:drawing>
              <wp:anchor distT="0" distB="0" distL="114300" distR="114300" simplePos="0" relativeHeight="251761664" behindDoc="1" locked="0" layoutInCell="1" allowOverlap="1" wp14:anchorId="4C90F833" wp14:editId="7703F072">
                <wp:simplePos x="0" y="0"/>
                <wp:positionH relativeFrom="column">
                  <wp:posOffset>119628</wp:posOffset>
                </wp:positionH>
                <wp:positionV relativeFrom="paragraph">
                  <wp:posOffset>-80949</wp:posOffset>
                </wp:positionV>
                <wp:extent cx="285293" cy="292608"/>
                <wp:effectExtent l="0" t="0" r="19685" b="12700"/>
                <wp:wrapNone/>
                <wp:docPr id="18492" name="Flowchart: Connector 18492"/>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4AAE08" id="Flowchart: Connector 18492" o:spid="_x0000_s1026" type="#_x0000_t120" style="position:absolute;margin-left:9.4pt;margin-top:-6.35pt;width:22.45pt;height:23.05pt;z-index:-25155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" fillcolor="#9cc2e5 [1940]" strokecolor="#9cc2e5 [1940]" strokeweight="1pt">
                <v:stroke joinstyle="miter"/>
              </v:shape>
            </w:pict>
          </mc:Fallback>
        </mc:AlternateContent>
      </w:r>
      <w:r w:rsidR="00B30BC0" w:rsidRPr="00146DEE">
        <w:rPr>
          <w:rFonts w:cstheme="minorHAnsi"/>
        </w:rPr>
        <w:t>Çıkan ekranda şifrelemek istenilen dosya “Kendim için” ya da “Kendim, bağlantılarım ve gruplarım için” seçeneklerinden birine tıkla</w:t>
      </w:r>
      <w:r w:rsidR="00146DEE">
        <w:rPr>
          <w:rFonts w:cstheme="minorHAnsi"/>
        </w:rPr>
        <w:t>yınız</w:t>
      </w:r>
      <w:r w:rsidR="00B30BC0" w:rsidRPr="00146DEE">
        <w:rPr>
          <w:rFonts w:cstheme="minorHAnsi"/>
        </w:rPr>
        <w:t>.</w:t>
      </w:r>
    </w:p>
    <w:p w14:paraId="5041177A" w14:textId="32CB7B00" w:rsidR="00B30BC0" w:rsidRDefault="00B30BC0" w:rsidP="00B30BC0">
      <w:pPr>
        <w:jc w:val="center"/>
      </w:pPr>
      <w:r>
        <w:rPr>
          <w:rFonts w:cstheme="minorHAnsi"/>
          <w:i/>
          <w:iCs/>
          <w:noProof/>
          <w:color w:val="44546A" w:themeColor="text2"/>
          <w:sz w:val="18"/>
          <w:szCs w:val="18"/>
          <w:lang w:eastAsia="tr-TR"/>
        </w:rPr>
        <w:drawing>
          <wp:inline distT="0" distB="0" distL="0" distR="0" wp14:anchorId="393AD87E" wp14:editId="7F6F4095">
            <wp:extent cx="3600000" cy="2264400"/>
            <wp:effectExtent l="0" t="0" r="635" b="3175"/>
            <wp:docPr id="18373" name="Picture 18373"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00000" cy="2264400"/>
                    </a:xfrm>
                    <a:prstGeom prst="rect">
                      <a:avLst/>
                    </a:prstGeom>
                    <a:noFill/>
                    <a:ln>
                      <a:noFill/>
                    </a:ln>
                  </pic:spPr>
                </pic:pic>
              </a:graphicData>
            </a:graphic>
          </wp:inline>
        </w:drawing>
      </w:r>
    </w:p>
    <w:p w14:paraId="350CEA75" w14:textId="5A9099BB" w:rsidR="00B30BC0" w:rsidRDefault="00146DEE" w:rsidP="001C2AE6">
      <w:pPr>
        <w:ind w:left="851"/>
      </w:pPr>
      <w:r>
        <w:rPr>
          <w:noProof/>
          <w:lang w:eastAsia="tr-TR"/>
        </w:rPr>
        <mc:AlternateContent>
          <mc:Choice Requires="wps">
            <w:drawing>
              <wp:anchor distT="0" distB="0" distL="114300" distR="114300" simplePos="0" relativeHeight="251763712" behindDoc="1" locked="0" layoutInCell="1" allowOverlap="1" wp14:anchorId="22EF0832" wp14:editId="04A9CB47">
                <wp:simplePos x="0" y="0"/>
                <wp:positionH relativeFrom="column">
                  <wp:posOffset>147927</wp:posOffset>
                </wp:positionH>
                <wp:positionV relativeFrom="paragraph">
                  <wp:posOffset>798471</wp:posOffset>
                </wp:positionV>
                <wp:extent cx="285293" cy="292608"/>
                <wp:effectExtent l="0" t="0" r="19685" b="12700"/>
                <wp:wrapNone/>
                <wp:docPr id="18493" name="Flowchart: Connector 18493"/>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9141D8" id="Flowchart: Connector 18493" o:spid="_x0000_s1026" type="#_x0000_t120" style="position:absolute;margin-left:11.65pt;margin-top:62.85pt;width:22.45pt;height:23.05pt;z-index:-251552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" fillcolor="#9cc2e5 [1940]" strokecolor="#9cc2e5 [1940]" strokeweight="1pt">
                <v:stroke joinstyle="miter"/>
              </v:shape>
            </w:pict>
          </mc:Fallback>
        </mc:AlternateContent>
      </w:r>
      <w:r>
        <w:t>“</w:t>
      </w:r>
      <w:r w:rsidR="00B30BC0" w:rsidRPr="008F1421">
        <w:t>Kendim için” şifreleme yapıldığında dosya sadece şifreleyen kullanıcı tarafından açılabilir.“</w:t>
      </w:r>
      <w:ins w:id="47" w:author="Aylin Altinbas" w:date="2021-04-12T14:33:00Z">
        <w:r w:rsidR="00742103">
          <w:t xml:space="preserve"> </w:t>
        </w:r>
      </w:ins>
      <w:r w:rsidR="00B30BC0" w:rsidRPr="008F1421">
        <w:t>Kendim, bağlantılarım ve gruplarım için” şifreleme yapıldığında paylaşmak istenilen gruplar ve bağlantılar ekranda listelenecektir</w:t>
      </w:r>
      <w:r w:rsidR="00B30BC0" w:rsidRPr="008F1421">
        <w:rPr>
          <w:color w:val="000000" w:themeColor="text1"/>
        </w:rPr>
        <w:t xml:space="preserve">. </w:t>
      </w:r>
      <w:r w:rsidR="00B30BC0" w:rsidRPr="008F1421">
        <w:t xml:space="preserve">Paylaşmak istenilen bağlantılar ya da gruplar seçilerek dosyalar şifrelenebilir. Şifrelenmiş dosya ya da dosyalara, sadece paylaşılan bağlantılar ve gruplar ulaşabilir. </w:t>
      </w:r>
    </w:p>
    <w:p w14:paraId="433A73EF" w14:textId="756E2A0C" w:rsidR="00B30BC0" w:rsidRDefault="00B315DD" w:rsidP="00146DEE">
      <w:pPr>
        <w:pStyle w:val="ListParagraph"/>
        <w:numPr>
          <w:ilvl w:val="0"/>
          <w:numId w:val="28"/>
        </w:numPr>
      </w:pPr>
      <w:r>
        <w:t xml:space="preserve">Yeni bağlantı eklemek için, </w:t>
      </w:r>
      <w:r w:rsidR="00B30BC0" w:rsidRPr="008F1421">
        <w:t>“</w:t>
      </w:r>
      <w:r w:rsidR="00B30BC0" w:rsidRPr="00146DEE">
        <w:rPr>
          <w:b/>
        </w:rPr>
        <w:t>Yeni bağlantı ekle</w:t>
      </w:r>
      <w:r w:rsidR="00B30BC0" w:rsidRPr="008F1421">
        <w:t>” alanından yeni bir hesapla bağlantı kurup, yeni paylaşım hesabı ile şifreli dosya paylaşılabilir. Paylaşmak istenilen kullanıcı veya gruplar belirlendikten sonra “</w:t>
      </w:r>
      <w:r w:rsidR="00B30BC0" w:rsidRPr="00146DEE">
        <w:rPr>
          <w:b/>
        </w:rPr>
        <w:t>Paylaş</w:t>
      </w:r>
      <w:r w:rsidR="00B30BC0" w:rsidRPr="008F1421">
        <w:t>” butonuna tıkla</w:t>
      </w:r>
      <w:r>
        <w:t>yınız</w:t>
      </w:r>
      <w:r w:rsidR="00B30BC0" w:rsidRPr="008F1421">
        <w:t>.</w:t>
      </w:r>
    </w:p>
    <w:p w14:paraId="72111CAC" w14:textId="2862412D" w:rsidR="00B30BC0" w:rsidRDefault="00C01481" w:rsidP="00B30BC0">
      <w:pPr>
        <w:jc w:val="center"/>
      </w:pPr>
      <w:r>
        <w:rPr>
          <w:noProof/>
          <w:lang w:eastAsia="tr-TR"/>
        </w:rPr>
        <mc:AlternateContent>
          <mc:Choice Requires="wps">
            <w:drawing>
              <wp:anchor distT="0" distB="0" distL="114300" distR="114300" simplePos="0" relativeHeight="251769856" behindDoc="1" locked="0" layoutInCell="1" allowOverlap="1" wp14:anchorId="1C095F45" wp14:editId="257658D6">
                <wp:simplePos x="0" y="0"/>
                <wp:positionH relativeFrom="column">
                  <wp:posOffset>148856</wp:posOffset>
                </wp:positionH>
                <wp:positionV relativeFrom="paragraph">
                  <wp:posOffset>3417378</wp:posOffset>
                </wp:positionV>
                <wp:extent cx="285293" cy="292608"/>
                <wp:effectExtent l="0" t="0" r="19685" b="12700"/>
                <wp:wrapNone/>
                <wp:docPr id="18496" name="Flowchart: Connector 18496"/>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6621CA" id="Flowchart: Connector 18496" o:spid="_x0000_s1026" type="#_x0000_t120" style="position:absolute;margin-left:11.7pt;margin-top:269.1pt;width:22.45pt;height:23.05pt;z-index:-25154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" fillcolor="#9cc2e5 [1940]" strokecolor="#9cc2e5 [1940]" strokeweight="1pt">
                <v:stroke joinstyle="miter"/>
              </v:shape>
            </w:pict>
          </mc:Fallback>
        </mc:AlternateContent>
      </w:r>
      <w:r w:rsidR="00B30BC0">
        <w:rPr>
          <w:noProof/>
          <w:lang w:eastAsia="tr-TR"/>
        </w:rPr>
        <mc:AlternateContent>
          <mc:Choice Requires="wpg">
            <w:drawing>
              <wp:inline distT="0" distB="0" distL="0" distR="0" wp14:anchorId="751E0843" wp14:editId="483AC9BB">
                <wp:extent cx="3797847" cy="3365890"/>
                <wp:effectExtent l="0" t="0" r="12700" b="25400"/>
                <wp:docPr id="18384" name="Group 18384"/>
                <wp:cNvGraphicFramePr/>
                <a:graphic xmlns:a="http://schemas.openxmlformats.org/drawingml/2006/main">
                  <a:graphicData uri="http://schemas.microsoft.com/office/word/2010/wordprocessingGroup">
                    <wpg:wgp>
                      <wpg:cNvGrpSpPr/>
                      <wpg:grpSpPr>
                        <a:xfrm>
                          <a:off x="0" y="0"/>
                          <a:ext cx="3797847" cy="3365890"/>
                          <a:chOff x="0" y="0"/>
                          <a:chExt cx="3797847" cy="3365890"/>
                        </a:xfrm>
                      </wpg:grpSpPr>
                      <pic:pic xmlns:pic="http://schemas.openxmlformats.org/drawingml/2006/picture">
                        <pic:nvPicPr>
                          <pic:cNvPr id="18378" name="Picture 18378" descr="C:\Users\sebnem.eraslan\Desktop\Şifreli Dosya Paylaşımı.pn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84600" cy="3349625"/>
                          </a:xfrm>
                          <a:prstGeom prst="rect">
                            <a:avLst/>
                          </a:prstGeom>
                          <a:noFill/>
                          <a:ln>
                            <a:noFill/>
                          </a:ln>
                        </pic:spPr>
                      </pic:pic>
                      <wps:wsp>
                        <wps:cNvPr id="18379" name="Rectangle 18379"/>
                        <wps:cNvSpPr/>
                        <wps:spPr>
                          <a:xfrm>
                            <a:off x="448573" y="215660"/>
                            <a:ext cx="1207698" cy="33643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80" name="Rectangle 18380"/>
                        <wps:cNvSpPr/>
                        <wps:spPr>
                          <a:xfrm>
                            <a:off x="2917105" y="2973203"/>
                            <a:ext cx="880742" cy="392687"/>
                          </a:xfrm>
                          <a:prstGeom prst="rect">
                            <a:avLst/>
                          </a:prstGeom>
                          <a:noFill/>
                          <a:ln w="254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C6B444" id="Group 18384" o:spid="_x0000_s1026" style="width:299.05pt;height:265.05pt;mso-position-horizontal-relative:char;mso-position-vertical-relative:line" coordsize="37978,3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">
                <v:shape id="Picture 18378" o:spid="_x0000_s1027" type="#_x0000_t75" style="position:absolute;width:37846;height:33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">
                  <v:imagedata r:id="rId95" o:title="Şifreli Dosya Paylaşımı"/>
                  <v:path arrowok="t"/>
                </v:shape>
                <v:rect id="Rectangle 18379" o:spid="_x0000_s1028" style="position:absolute;left:4485;top:2156;width:12077;height:3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" filled="f" strokecolor="red" strokeweight="2pt"/>
                <v:rect id="Rectangle 18380" o:spid="_x0000_s1029" style="position:absolute;left:29171;top:29732;width:8807;height:3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" filled="f" strokecolor="#538135 [2409]" strokeweight="2pt"/>
                <w10:anchorlock/>
              </v:group>
            </w:pict>
          </mc:Fallback>
        </mc:AlternateContent>
      </w:r>
    </w:p>
    <w:p w14:paraId="35F6F6AC" w14:textId="6CBCF725" w:rsidR="00B30BC0" w:rsidRDefault="00B30BC0" w:rsidP="00C01481">
      <w:pPr>
        <w:pStyle w:val="ListParagraph"/>
        <w:numPr>
          <w:ilvl w:val="0"/>
          <w:numId w:val="28"/>
        </w:numPr>
      </w:pPr>
      <w:r w:rsidRPr="008F1421">
        <w:t>Şifreleme başarılı ise son adım olan “Şifreleme başarılı. Şifresiz dosyayı silmek ister misiniz?” sorusuyla karşılaşılır. Şifrelenen dosya veya dosyaların orijinal hali saklanacaksa</w:t>
      </w:r>
      <w:r w:rsidR="00146DEE">
        <w:t xml:space="preserve"> “Hayır”, saklanmayacaksa “Evet</w:t>
      </w:r>
      <w:r w:rsidRPr="008F1421">
        <w:t>” butonuna tıklanarak işlem</w:t>
      </w:r>
      <w:r w:rsidR="00B315DD">
        <w:t>i tamamlayınız</w:t>
      </w:r>
      <w:r w:rsidRPr="008F1421">
        <w:t>.</w:t>
      </w:r>
    </w:p>
    <w:p w14:paraId="10DAA6A0" w14:textId="72CA33DE" w:rsidR="00B30BC0" w:rsidRDefault="00B30BC0" w:rsidP="00B30BC0">
      <w:pPr>
        <w:jc w:val="center"/>
      </w:pPr>
      <w:r w:rsidRPr="002B2791">
        <w:rPr>
          <w:noProof/>
          <w:lang w:eastAsia="tr-TR"/>
        </w:rPr>
        <w:lastRenderedPageBreak/>
        <w:drawing>
          <wp:inline distT="0" distB="0" distL="0" distR="0" wp14:anchorId="0A0A88FF" wp14:editId="1259E96C">
            <wp:extent cx="3600000" cy="1418400"/>
            <wp:effectExtent l="0" t="0" r="635" b="0"/>
            <wp:docPr id="18416" name="Picture 18416" descr="C:\Users\sebnem.eraslan\Deskto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bnem.eraslan\Desktop\xx.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00000" cy="1418400"/>
                    </a:xfrm>
                    <a:prstGeom prst="rect">
                      <a:avLst/>
                    </a:prstGeom>
                    <a:noFill/>
                    <a:ln>
                      <a:noFill/>
                    </a:ln>
                  </pic:spPr>
                </pic:pic>
              </a:graphicData>
            </a:graphic>
          </wp:inline>
        </w:drawing>
      </w:r>
    </w:p>
    <w:p w14:paraId="0D7FF9DB" w14:textId="660FF675" w:rsidR="00B315DD" w:rsidRPr="00B315DD" w:rsidRDefault="00B315DD" w:rsidP="00B315DD">
      <w:pPr>
        <w:rPr>
          <w:rFonts w:eastAsia="Garamond" w:cs="Garamond"/>
          <w:color w:val="000000"/>
        </w:rPr>
      </w:pPr>
      <w:r w:rsidRPr="00B315DD">
        <w:rPr>
          <w:b/>
          <w:iCs/>
        </w:rPr>
        <w:t>Şifreli Dosyayı Çözme</w:t>
      </w:r>
      <w:r w:rsidRPr="00B315DD">
        <w:rPr>
          <w:noProof/>
          <w:sz w:val="16"/>
          <w:lang w:eastAsia="tr-TR"/>
        </w:rPr>
        <w:t xml:space="preserve"> </w:t>
      </w:r>
      <w:r w:rsidRPr="00B315DD">
        <w:rPr>
          <w:rFonts w:eastAsia="Garamond" w:cs="Garamond"/>
          <w:noProof/>
          <w:color w:val="000000"/>
          <w:lang w:eastAsia="tr-TR"/>
        </w:rPr>
        <mc:AlternateContent>
          <mc:Choice Requires="wps">
            <w:drawing>
              <wp:anchor distT="0" distB="0" distL="114300" distR="114300" simplePos="0" relativeHeight="251765760" behindDoc="1" locked="0" layoutInCell="1" allowOverlap="1" wp14:anchorId="724D6468" wp14:editId="1E5C8996">
                <wp:simplePos x="0" y="0"/>
                <wp:positionH relativeFrom="margin">
                  <wp:posOffset>182880</wp:posOffset>
                </wp:positionH>
                <wp:positionV relativeFrom="paragraph">
                  <wp:posOffset>192267</wp:posOffset>
                </wp:positionV>
                <wp:extent cx="285115" cy="292100"/>
                <wp:effectExtent l="0" t="0" r="19685" b="12700"/>
                <wp:wrapNone/>
                <wp:docPr id="18479" name="Flowchart: Connector 18479"/>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059EA" id="Flowchart: Connector 18479" o:spid="_x0000_s1026" type="#_x0000_t120" style="position:absolute;margin-left:14.4pt;margin-top:15.15pt;width:22.45pt;height:23pt;z-index:-25155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" fillcolor="#9cc2e5 [1940]" strokecolor="#9cc2e5 [1940]" strokeweight="1pt">
                <v:stroke joinstyle="miter"/>
                <w10:wrap anchorx="margin"/>
              </v:shape>
            </w:pict>
          </mc:Fallback>
        </mc:AlternateContent>
      </w:r>
    </w:p>
    <w:p w14:paraId="24FFB24E" w14:textId="48069F3E" w:rsidR="00681801" w:rsidRDefault="00B315DD" w:rsidP="00681801">
      <w:pPr>
        <w:pStyle w:val="ListParagraph"/>
        <w:numPr>
          <w:ilvl w:val="1"/>
          <w:numId w:val="19"/>
        </w:numPr>
      </w:pPr>
      <w:r w:rsidRPr="008F1421">
        <w:t xml:space="preserve"> </w:t>
      </w:r>
      <w:r w:rsidR="00681801" w:rsidRPr="008F1421">
        <w:t>“.</w:t>
      </w:r>
      <w:proofErr w:type="spellStart"/>
      <w:r w:rsidR="00681801" w:rsidRPr="008F1421">
        <w:t>kryp</w:t>
      </w:r>
      <w:proofErr w:type="spellEnd"/>
      <w:r w:rsidR="00681801" w:rsidRPr="008F1421">
        <w:t>” uzantılı şifreli dosyaya sağ tıkla</w:t>
      </w:r>
      <w:r>
        <w:t>yarak,</w:t>
      </w:r>
      <w:r w:rsidR="00681801" w:rsidRPr="008F1421">
        <w:t xml:space="preserve"> Kryptos ikonundan “</w:t>
      </w:r>
      <w:proofErr w:type="spellStart"/>
      <w:r w:rsidR="00681801" w:rsidRPr="008F1421">
        <w:t>Decrypt</w:t>
      </w:r>
      <w:proofErr w:type="spellEnd"/>
      <w:r w:rsidR="00681801" w:rsidRPr="008F1421">
        <w:t>” seçeneği</w:t>
      </w:r>
      <w:r>
        <w:t>ni seçip devam ediniz</w:t>
      </w:r>
      <w:r w:rsidR="00681801" w:rsidRPr="008F1421">
        <w:t>.</w:t>
      </w:r>
    </w:p>
    <w:p w14:paraId="3E6A82C8" w14:textId="6F72503B" w:rsidR="00681801" w:rsidRDefault="00B315DD" w:rsidP="00681801">
      <w:pPr>
        <w:jc w:val="center"/>
      </w:pPr>
      <w:r>
        <w:rPr>
          <w:noProof/>
          <w:lang w:eastAsia="tr-TR"/>
        </w:rPr>
        <mc:AlternateContent>
          <mc:Choice Requires="wps">
            <w:drawing>
              <wp:anchor distT="0" distB="0" distL="114300" distR="114300" simplePos="0" relativeHeight="251767808" behindDoc="1" locked="0" layoutInCell="1" allowOverlap="1" wp14:anchorId="6BB14FB5" wp14:editId="5F16FF8E">
                <wp:simplePos x="0" y="0"/>
                <wp:positionH relativeFrom="column">
                  <wp:posOffset>212651</wp:posOffset>
                </wp:positionH>
                <wp:positionV relativeFrom="paragraph">
                  <wp:posOffset>4669333</wp:posOffset>
                </wp:positionV>
                <wp:extent cx="285293" cy="292608"/>
                <wp:effectExtent l="0" t="0" r="19685" b="12700"/>
                <wp:wrapNone/>
                <wp:docPr id="18494" name="Flowchart: Connector 18494"/>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642233" id="Flowchart: Connector 18494" o:spid="_x0000_s1026" type="#_x0000_t120" style="position:absolute;margin-left:16.75pt;margin-top:367.65pt;width:22.45pt;height:23.05pt;z-index:-25154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" fillcolor="#9cc2e5 [1940]" strokecolor="#9cc2e5 [1940]" strokeweight="1pt">
                <v:stroke joinstyle="miter"/>
              </v:shape>
            </w:pict>
          </mc:Fallback>
        </mc:AlternateContent>
      </w:r>
      <w:r w:rsidR="00681801" w:rsidRPr="002B2791">
        <w:rPr>
          <w:noProof/>
          <w:lang w:eastAsia="tr-TR"/>
        </w:rPr>
        <w:drawing>
          <wp:inline distT="0" distB="0" distL="0" distR="0" wp14:anchorId="1081E111" wp14:editId="7D7EDB7F">
            <wp:extent cx="4191304" cy="4652802"/>
            <wp:effectExtent l="0" t="0" r="0" b="0"/>
            <wp:docPr id="18377" name="Picture 18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bnem.eraslan\Desktop\decrypt.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191304" cy="4652802"/>
                    </a:xfrm>
                    <a:prstGeom prst="rect">
                      <a:avLst/>
                    </a:prstGeom>
                    <a:noFill/>
                    <a:ln>
                      <a:noFill/>
                    </a:ln>
                  </pic:spPr>
                </pic:pic>
              </a:graphicData>
            </a:graphic>
          </wp:inline>
        </w:drawing>
      </w:r>
    </w:p>
    <w:p w14:paraId="522BBFE7" w14:textId="413DC45D" w:rsidR="00681801" w:rsidRDefault="00E77B94" w:rsidP="00AB7A0A">
      <w:pPr>
        <w:pStyle w:val="ListParagraph"/>
        <w:numPr>
          <w:ilvl w:val="1"/>
          <w:numId w:val="19"/>
        </w:numPr>
      </w:pPr>
      <w:r>
        <w:t xml:space="preserve"> </w:t>
      </w:r>
      <w:r w:rsidR="00681801" w:rsidRPr="00465256">
        <w:t>Şifre çözme işlemi başarılı ise son adım olan “Şifre çözme başarılı. Şifreli dosyayı silmek ister misiniz?” sorusuyla karşılaşılır. Şifresi çözülen dosya veya dosyaların orijinal hali saklanacaksa “Hayır”, saklanmayacaksa “Evet” butonuna tıklanarak işlem</w:t>
      </w:r>
      <w:r w:rsidR="00C01481">
        <w:t>i</w:t>
      </w:r>
      <w:r w:rsidR="00681801" w:rsidRPr="00465256">
        <w:t xml:space="preserve"> tamamla</w:t>
      </w:r>
      <w:r w:rsidR="00C01481">
        <w:t>yın</w:t>
      </w:r>
      <w:r w:rsidR="00681801" w:rsidRPr="00465256">
        <w:t>ı</w:t>
      </w:r>
      <w:r w:rsidR="00C01481">
        <w:t>z</w:t>
      </w:r>
      <w:r w:rsidR="00681801" w:rsidRPr="00465256">
        <w:t>.</w:t>
      </w:r>
    </w:p>
    <w:p w14:paraId="5E61EA60" w14:textId="08258FF5" w:rsidR="00681801" w:rsidRPr="00681801" w:rsidRDefault="00681801" w:rsidP="00681801">
      <w:pPr>
        <w:jc w:val="center"/>
      </w:pPr>
      <w:r w:rsidRPr="002B2791">
        <w:rPr>
          <w:noProof/>
          <w:lang w:eastAsia="tr-TR"/>
        </w:rPr>
        <w:drawing>
          <wp:inline distT="0" distB="0" distL="0" distR="0" wp14:anchorId="24105AB6" wp14:editId="725FC928">
            <wp:extent cx="3600000" cy="1458000"/>
            <wp:effectExtent l="0" t="0" r="635" b="8890"/>
            <wp:docPr id="18387" name="Picture 18387" descr="C:\Users\sebnem.eraslan\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bnem.eraslan\Desktop\x.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00000" cy="1458000"/>
                    </a:xfrm>
                    <a:prstGeom prst="rect">
                      <a:avLst/>
                    </a:prstGeom>
                    <a:noFill/>
                    <a:ln>
                      <a:noFill/>
                    </a:ln>
                  </pic:spPr>
                </pic:pic>
              </a:graphicData>
            </a:graphic>
          </wp:inline>
        </w:drawing>
      </w:r>
    </w:p>
    <w:p w14:paraId="05B70B4E" w14:textId="5CD1E4FB" w:rsidR="003202F4" w:rsidRDefault="002550FF" w:rsidP="002550FF">
      <w:pPr>
        <w:pStyle w:val="Heading2"/>
      </w:pPr>
      <w:bookmarkStart w:id="48" w:name="_Toc53568057"/>
      <w:bookmarkStart w:id="49" w:name="_Toc68212250"/>
      <w:r>
        <w:lastRenderedPageBreak/>
        <w:t>Hesap Kurtarma</w:t>
      </w:r>
      <w:bookmarkEnd w:id="48"/>
      <w:bookmarkEnd w:id="49"/>
    </w:p>
    <w:bookmarkStart w:id="50" w:name="_Toc53568058"/>
    <w:bookmarkStart w:id="51" w:name="_Toc68212251"/>
    <w:p w14:paraId="7428374D" w14:textId="3157DCE9" w:rsidR="002550FF" w:rsidRDefault="00681801" w:rsidP="002550FF">
      <w:pPr>
        <w:pStyle w:val="Heading3"/>
      </w:pPr>
      <w:r w:rsidRPr="00AB013C">
        <w:rPr>
          <w:noProof/>
          <w:sz w:val="18"/>
          <w:lang w:eastAsia="tr-TR"/>
        </w:rPr>
        <mc:AlternateContent>
          <mc:Choice Requires="wps">
            <w:drawing>
              <wp:anchor distT="0" distB="0" distL="114300" distR="114300" simplePos="0" relativeHeight="251721728" behindDoc="1" locked="0" layoutInCell="1" allowOverlap="1" wp14:anchorId="4CAEACB2" wp14:editId="5FB4ECE1">
                <wp:simplePos x="0" y="0"/>
                <wp:positionH relativeFrom="margin">
                  <wp:posOffset>144780</wp:posOffset>
                </wp:positionH>
                <wp:positionV relativeFrom="paragraph">
                  <wp:posOffset>161290</wp:posOffset>
                </wp:positionV>
                <wp:extent cx="285115" cy="292100"/>
                <wp:effectExtent l="0" t="0" r="19685" b="12700"/>
                <wp:wrapNone/>
                <wp:docPr id="18480" name="Flowchart: Connector 18480"/>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DACC4" id="Flowchart: Connector 18480" o:spid="_x0000_s1026" type="#_x0000_t120" style="position:absolute;margin-left:11.4pt;margin-top:12.7pt;width:22.45pt;height:23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" fillcolor="#9cc2e5 [1940]" strokecolor="#9cc2e5 [1940]" strokeweight="1pt">
                <v:stroke joinstyle="miter"/>
                <w10:wrap anchorx="margin"/>
              </v:shape>
            </w:pict>
          </mc:Fallback>
        </mc:AlternateContent>
      </w:r>
      <w:bookmarkEnd w:id="50"/>
      <w:r w:rsidR="001B3A8D">
        <w:t>Parola Sıfırlama/Kilit Kaldırma</w:t>
      </w:r>
      <w:bookmarkEnd w:id="51"/>
    </w:p>
    <w:p w14:paraId="21B25836" w14:textId="2E353CD7" w:rsidR="00681801" w:rsidRDefault="00681801" w:rsidP="00C07020">
      <w:pPr>
        <w:pStyle w:val="ListParagraph"/>
        <w:numPr>
          <w:ilvl w:val="0"/>
          <w:numId w:val="20"/>
        </w:numPr>
      </w:pPr>
      <w:r w:rsidRPr="004302F1">
        <w:t>Kryptos cihazının bilgisayarla bağlantısı yapılarak Kryptos uygulaması çalıştırılır. Çıkan ekranda “</w:t>
      </w:r>
      <w:r w:rsidR="001B3A8D">
        <w:t>Parolamı Unuttum</w:t>
      </w:r>
      <w:r w:rsidRPr="004302F1">
        <w:t>” yazısına tıklanarak kilit kaldırma süreci başlatılır.</w:t>
      </w:r>
    </w:p>
    <w:p w14:paraId="4C396F82" w14:textId="16443E2B" w:rsidR="00681801" w:rsidRDefault="009D4A17" w:rsidP="00681801">
      <w:pPr>
        <w:jc w:val="center"/>
      </w:pPr>
      <w:r>
        <w:rPr>
          <w:noProof/>
          <w:lang w:eastAsia="tr-TR"/>
        </w:rPr>
        <mc:AlternateContent>
          <mc:Choice Requires="wps">
            <w:drawing>
              <wp:anchor distT="0" distB="0" distL="114300" distR="114300" simplePos="0" relativeHeight="251776000" behindDoc="1" locked="0" layoutInCell="1" allowOverlap="1" wp14:anchorId="1649C9CA" wp14:editId="3AF05C90">
                <wp:simplePos x="0" y="0"/>
                <wp:positionH relativeFrom="column">
                  <wp:posOffset>163773</wp:posOffset>
                </wp:positionH>
                <wp:positionV relativeFrom="paragraph">
                  <wp:posOffset>1741454</wp:posOffset>
                </wp:positionV>
                <wp:extent cx="285293" cy="292608"/>
                <wp:effectExtent l="0" t="0" r="19685" b="12700"/>
                <wp:wrapNone/>
                <wp:docPr id="18501" name="Flowchart: Connector 18501"/>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E73C12" id="Flowchart: Connector 18501" o:spid="_x0000_s1026" type="#_x0000_t120" style="position:absolute;margin-left:12.9pt;margin-top:137.1pt;width:22.45pt;height:23.05pt;z-index:-25154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" fillcolor="#9cc2e5 [1940]" strokecolor="#9cc2e5 [1940]" strokeweight="1pt">
                <v:stroke joinstyle="miter"/>
              </v:shape>
            </w:pict>
          </mc:Fallback>
        </mc:AlternateContent>
      </w:r>
      <w:r w:rsidR="00681801">
        <w:rPr>
          <w:noProof/>
          <w:lang w:eastAsia="tr-TR"/>
        </w:rPr>
        <mc:AlternateContent>
          <mc:Choice Requires="wpg">
            <w:drawing>
              <wp:inline distT="0" distB="0" distL="0" distR="0" wp14:anchorId="0732E5C0" wp14:editId="157F2954">
                <wp:extent cx="3311769" cy="1717482"/>
                <wp:effectExtent l="0" t="0" r="3175" b="0"/>
                <wp:docPr id="18393" name="Group 18393"/>
                <wp:cNvGraphicFramePr/>
                <a:graphic xmlns:a="http://schemas.openxmlformats.org/drawingml/2006/main">
                  <a:graphicData uri="http://schemas.microsoft.com/office/word/2010/wordprocessingGroup">
                    <wpg:wgp>
                      <wpg:cNvGrpSpPr/>
                      <wpg:grpSpPr>
                        <a:xfrm>
                          <a:off x="0" y="0"/>
                          <a:ext cx="3311769" cy="1717482"/>
                          <a:chOff x="142458" y="0"/>
                          <a:chExt cx="4023559" cy="2202180"/>
                        </a:xfrm>
                      </wpg:grpSpPr>
                      <pic:pic xmlns:pic="http://schemas.openxmlformats.org/drawingml/2006/picture">
                        <pic:nvPicPr>
                          <pic:cNvPr id="18376" name="Picture 1837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bwMode="auto">
                          <a:xfrm>
                            <a:off x="142458" y="0"/>
                            <a:ext cx="4023559" cy="2202180"/>
                          </a:xfrm>
                          <a:prstGeom prst="rect">
                            <a:avLst/>
                          </a:prstGeom>
                          <a:noFill/>
                          <a:ln>
                            <a:noFill/>
                          </a:ln>
                        </pic:spPr>
                      </pic:pic>
                      <wps:wsp>
                        <wps:cNvPr id="18392" name="Rectangle 18392"/>
                        <wps:cNvSpPr/>
                        <wps:spPr>
                          <a:xfrm>
                            <a:off x="3262491" y="1529910"/>
                            <a:ext cx="832938" cy="22368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EB0B4F" id="Group 18393" o:spid="_x0000_s1026" style="width:260.75pt;height:135.25pt;mso-position-horizontal-relative:char;mso-position-vertical-relative:line" coordorigin="1424" coordsize="40235,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">
                <v:shape id="Picture 18376" o:spid="_x0000_s1027" type="#_x0000_t75" style="position:absolute;left:1424;width:40236;height:2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">
                  <v:imagedata r:id="rId100" o:title=""/>
                  <v:path arrowok="t"/>
                </v:shape>
                <v:rect id="Rectangle 18392" o:spid="_x0000_s1028" style="position:absolute;left:32624;top:15299;width:8330;height:2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" filled="f" strokecolor="red" strokeweight="2pt"/>
                <w10:anchorlock/>
              </v:group>
            </w:pict>
          </mc:Fallback>
        </mc:AlternateContent>
      </w:r>
    </w:p>
    <w:p w14:paraId="2766A4B9" w14:textId="1703EAEE" w:rsidR="00681801" w:rsidRDefault="00E77B94" w:rsidP="009D4A17">
      <w:pPr>
        <w:pStyle w:val="ListParagraph"/>
        <w:numPr>
          <w:ilvl w:val="0"/>
          <w:numId w:val="20"/>
        </w:numPr>
      </w:pPr>
      <w:r>
        <w:t xml:space="preserve"> </w:t>
      </w:r>
      <w:r w:rsidR="00681801" w:rsidRPr="003D4FF8">
        <w:t>“</w:t>
      </w:r>
      <w:r w:rsidR="003A40A8">
        <w:t>Parolamı</w:t>
      </w:r>
      <w:r w:rsidR="00681801" w:rsidRPr="003D4FF8">
        <w:t xml:space="preserve"> </w:t>
      </w:r>
      <w:r w:rsidR="003A40A8">
        <w:t>U</w:t>
      </w:r>
      <w:r w:rsidR="00681801" w:rsidRPr="003D4FF8">
        <w:t xml:space="preserve">nuttum” yazısına tıklandıktan sonra çıkan ekranda kurulum sırasında saklanan </w:t>
      </w:r>
      <w:r w:rsidR="004D0331">
        <w:t>yedek</w:t>
      </w:r>
      <w:r w:rsidR="00681801" w:rsidRPr="003D4FF8">
        <w:t xml:space="preserve"> dosyası</w:t>
      </w:r>
      <w:r w:rsidR="009D4A17">
        <w:t xml:space="preserve">nda bulunan kilit kaldırma </w:t>
      </w:r>
      <w:r w:rsidR="00064F2E">
        <w:t>kodunuzu</w:t>
      </w:r>
      <w:r w:rsidR="009D4A17">
        <w:t xml:space="preserve"> giriniz</w:t>
      </w:r>
      <w:r w:rsidR="00681801" w:rsidRPr="003D4FF8">
        <w:t xml:space="preserve"> ve “</w:t>
      </w:r>
      <w:r w:rsidR="00681801">
        <w:t>İ</w:t>
      </w:r>
      <w:r w:rsidR="00681801" w:rsidRPr="003D4FF8">
        <w:t>leri” butonuna bası</w:t>
      </w:r>
      <w:r w:rsidR="009D4A17">
        <w:t>nız</w:t>
      </w:r>
      <w:r w:rsidR="00681801" w:rsidRPr="003D4FF8">
        <w:t>.</w:t>
      </w:r>
    </w:p>
    <w:p w14:paraId="4213D334" w14:textId="343FCF64" w:rsidR="00681801" w:rsidRDefault="009D4A17" w:rsidP="00681801">
      <w:pPr>
        <w:jc w:val="center"/>
      </w:pPr>
      <w:r>
        <w:rPr>
          <w:noProof/>
          <w:lang w:eastAsia="tr-TR"/>
        </w:rPr>
        <mc:AlternateContent>
          <mc:Choice Requires="wps">
            <w:drawing>
              <wp:anchor distT="0" distB="0" distL="114300" distR="114300" simplePos="0" relativeHeight="251778048" behindDoc="1" locked="0" layoutInCell="1" allowOverlap="1" wp14:anchorId="1E1EA27A" wp14:editId="72367435">
                <wp:simplePos x="0" y="0"/>
                <wp:positionH relativeFrom="column">
                  <wp:posOffset>163902</wp:posOffset>
                </wp:positionH>
                <wp:positionV relativeFrom="paragraph">
                  <wp:posOffset>1907216</wp:posOffset>
                </wp:positionV>
                <wp:extent cx="285293" cy="292608"/>
                <wp:effectExtent l="0" t="0" r="19685" b="12700"/>
                <wp:wrapNone/>
                <wp:docPr id="18502" name="Flowchart: Connector 18502"/>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FEEEB7" id="Flowchart: Connector 18502" o:spid="_x0000_s1026" type="#_x0000_t120" style="position:absolute;margin-left:12.9pt;margin-top:150.15pt;width:22.45pt;height:23.05pt;z-index:-25153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" fillcolor="#9cc2e5 [1940]" strokecolor="#9cc2e5 [1940]" strokeweight="1pt">
                <v:stroke joinstyle="miter"/>
              </v:shape>
            </w:pict>
          </mc:Fallback>
        </mc:AlternateContent>
      </w:r>
      <w:r>
        <w:rPr>
          <w:noProof/>
          <w:lang w:eastAsia="tr-TR"/>
        </w:rPr>
        <mc:AlternateContent>
          <mc:Choice Requires="wps">
            <w:drawing>
              <wp:anchor distT="0" distB="0" distL="114300" distR="114300" simplePos="0" relativeHeight="251773952" behindDoc="0" locked="0" layoutInCell="1" allowOverlap="1" wp14:anchorId="16B5EFCE" wp14:editId="2E15080C">
                <wp:simplePos x="0" y="0"/>
                <wp:positionH relativeFrom="column">
                  <wp:posOffset>3696059</wp:posOffset>
                </wp:positionH>
                <wp:positionV relativeFrom="paragraph">
                  <wp:posOffset>1595010</wp:posOffset>
                </wp:positionV>
                <wp:extent cx="484726" cy="206733"/>
                <wp:effectExtent l="0" t="0" r="10795" b="22225"/>
                <wp:wrapNone/>
                <wp:docPr id="18500" name="Rectangle 18500"/>
                <wp:cNvGraphicFramePr/>
                <a:graphic xmlns:a="http://schemas.openxmlformats.org/drawingml/2006/main">
                  <a:graphicData uri="http://schemas.microsoft.com/office/word/2010/wordprocessingShape">
                    <wps:wsp>
                      <wps:cNvSpPr/>
                      <wps:spPr>
                        <a:xfrm>
                          <a:off x="0" y="0"/>
                          <a:ext cx="484726" cy="206733"/>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BC244" id="Rectangle 18500" o:spid="_x0000_s1026" style="position:absolute;margin-left:291.05pt;margin-top:125.6pt;width:38.15pt;height:16.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" filled="f" strokecolor="red" strokeweight="2pt"/>
            </w:pict>
          </mc:Fallback>
        </mc:AlternateContent>
      </w:r>
      <w:r>
        <w:rPr>
          <w:noProof/>
          <w:lang w:eastAsia="tr-TR"/>
        </w:rPr>
        <w:drawing>
          <wp:inline distT="0" distB="0" distL="0" distR="0" wp14:anchorId="66345D74" wp14:editId="77E27252">
            <wp:extent cx="3600000" cy="1872000"/>
            <wp:effectExtent l="0" t="0" r="635" b="0"/>
            <wp:docPr id="18499" name="Picture 18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0000" cy="1872000"/>
                    </a:xfrm>
                    <a:prstGeom prst="rect">
                      <a:avLst/>
                    </a:prstGeom>
                  </pic:spPr>
                </pic:pic>
              </a:graphicData>
            </a:graphic>
          </wp:inline>
        </w:drawing>
      </w:r>
    </w:p>
    <w:p w14:paraId="3FB6EBBE" w14:textId="607EF91F" w:rsidR="00681801" w:rsidRDefault="00E95B8D" w:rsidP="009D4A17">
      <w:pPr>
        <w:pStyle w:val="ListParagraph"/>
        <w:numPr>
          <w:ilvl w:val="0"/>
          <w:numId w:val="20"/>
        </w:numPr>
      </w:pPr>
      <w:r>
        <w:t>Politikanıza göre e-posta veya yönetici doğrulama sürecinizi tamamladıktan sonra ç</w:t>
      </w:r>
      <w:r w:rsidR="00681801" w:rsidRPr="003D4FF8">
        <w:t>ıkan ekranda oluşturmak istenen parola girilerek “Bitir” butonuna basılır. Bu işlem sonunda uygulamaya başarılı bir şekilde giriş yapılır</w:t>
      </w:r>
      <w:r w:rsidR="00681801">
        <w:t>.</w:t>
      </w:r>
    </w:p>
    <w:p w14:paraId="29D037FA" w14:textId="155598EE" w:rsidR="00681801" w:rsidRPr="00681801" w:rsidRDefault="00681801" w:rsidP="00681801">
      <w:pPr>
        <w:jc w:val="center"/>
      </w:pPr>
      <w:r>
        <w:rPr>
          <w:noProof/>
          <w:lang w:eastAsia="tr-TR"/>
        </w:rPr>
        <mc:AlternateContent>
          <mc:Choice Requires="wpg">
            <w:drawing>
              <wp:inline distT="0" distB="0" distL="0" distR="0" wp14:anchorId="0FD8A048" wp14:editId="4548BC4F">
                <wp:extent cx="4389120" cy="2194560"/>
                <wp:effectExtent l="0" t="0" r="0" b="0"/>
                <wp:docPr id="18481" name="Group 18481"/>
                <wp:cNvGraphicFramePr/>
                <a:graphic xmlns:a="http://schemas.openxmlformats.org/drawingml/2006/main">
                  <a:graphicData uri="http://schemas.microsoft.com/office/word/2010/wordprocessingGroup">
                    <wpg:wgp>
                      <wpg:cNvGrpSpPr/>
                      <wpg:grpSpPr>
                        <a:xfrm>
                          <a:off x="0" y="0"/>
                          <a:ext cx="4389120" cy="2194560"/>
                          <a:chOff x="0" y="0"/>
                          <a:chExt cx="4389120" cy="2194560"/>
                        </a:xfrm>
                      </wpg:grpSpPr>
                      <pic:pic xmlns:pic="http://schemas.openxmlformats.org/drawingml/2006/picture">
                        <pic:nvPicPr>
                          <pic:cNvPr id="18482" name="Picture 18482" descr="kilit kaldırma3"/>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89120" cy="2194560"/>
                          </a:xfrm>
                          <a:prstGeom prst="rect">
                            <a:avLst/>
                          </a:prstGeom>
                          <a:noFill/>
                          <a:ln>
                            <a:noFill/>
                          </a:ln>
                        </pic:spPr>
                      </pic:pic>
                      <wps:wsp>
                        <wps:cNvPr id="18483" name="Rectangle 18483"/>
                        <wps:cNvSpPr/>
                        <wps:spPr>
                          <a:xfrm>
                            <a:off x="3211033" y="1945758"/>
                            <a:ext cx="680483" cy="223284"/>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605BA5" id="Group 18481" o:spid="_x0000_s1026" style="width:345.6pt;height:172.8pt;mso-position-horizontal-relative:char;mso-position-vertical-relative:line" coordsize="43891,21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">
                <v:shape id="Picture 18482" o:spid="_x0000_s1027" type="#_x0000_t75" alt="kilit kaldırma3" style="position:absolute;width:43891;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">
                  <v:imagedata r:id="rId104" o:title="kilit kaldırma3"/>
                  <v:path arrowok="t"/>
                </v:shape>
                <v:rect id="Rectangle 18483" o:spid="_x0000_s1028" style="position:absolute;left:32110;top:19457;width:6805;height:2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" filled="f" strokecolor="red" strokeweight="2pt"/>
                <w10:anchorlock/>
              </v:group>
            </w:pict>
          </mc:Fallback>
        </mc:AlternateContent>
      </w:r>
    </w:p>
    <w:p w14:paraId="367D2E1F" w14:textId="3D0DA5FA" w:rsidR="00046756" w:rsidRDefault="00046756" w:rsidP="002550FF">
      <w:r>
        <w:br w:type="page"/>
      </w:r>
    </w:p>
    <w:bookmarkStart w:id="52" w:name="_Toc53568059"/>
    <w:bookmarkStart w:id="53" w:name="_Toc68212252"/>
    <w:p w14:paraId="03691BC8" w14:textId="1ACF8973" w:rsidR="00046756" w:rsidRDefault="003B692E" w:rsidP="00046756">
      <w:pPr>
        <w:pStyle w:val="Heading3"/>
      </w:pPr>
      <w:r w:rsidRPr="00AB013C">
        <w:rPr>
          <w:noProof/>
          <w:sz w:val="18"/>
          <w:lang w:eastAsia="tr-TR"/>
        </w:rPr>
        <w:lastRenderedPageBreak/>
        <mc:AlternateContent>
          <mc:Choice Requires="wps">
            <w:drawing>
              <wp:anchor distT="0" distB="0" distL="114300" distR="114300" simplePos="0" relativeHeight="251723776" behindDoc="1" locked="0" layoutInCell="1" allowOverlap="1" wp14:anchorId="7E56DA08" wp14:editId="126CFABE">
                <wp:simplePos x="0" y="0"/>
                <wp:positionH relativeFrom="margin">
                  <wp:posOffset>140677</wp:posOffset>
                </wp:positionH>
                <wp:positionV relativeFrom="paragraph">
                  <wp:posOffset>163997</wp:posOffset>
                </wp:positionV>
                <wp:extent cx="285115" cy="292100"/>
                <wp:effectExtent l="0" t="0" r="19685" b="12700"/>
                <wp:wrapNone/>
                <wp:docPr id="18484" name="Flowchart: Connector 18484"/>
                <wp:cNvGraphicFramePr/>
                <a:graphic xmlns:a="http://schemas.openxmlformats.org/drawingml/2006/main">
                  <a:graphicData uri="http://schemas.microsoft.com/office/word/2010/wordprocessingShape">
                    <wps:wsp>
                      <wps:cNvSpPr/>
                      <wps:spPr>
                        <a:xfrm>
                          <a:off x="0" y="0"/>
                          <a:ext cx="285115" cy="292100"/>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F9D3" id="Flowchart: Connector 18484" o:spid="_x0000_s1026" type="#_x0000_t120" style="position:absolute;margin-left:11.1pt;margin-top:12.9pt;width:22.45pt;height:23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" fillcolor="#9cc2e5 [1940]" strokecolor="#9cc2e5 [1940]" strokeweight="1pt">
                <v:stroke joinstyle="miter"/>
                <w10:wrap anchorx="margin"/>
              </v:shape>
            </w:pict>
          </mc:Fallback>
        </mc:AlternateContent>
      </w:r>
      <w:r w:rsidR="00085A9C">
        <w:t>Hesap Geri Yükleme</w:t>
      </w:r>
      <w:bookmarkEnd w:id="52"/>
      <w:bookmarkEnd w:id="53"/>
    </w:p>
    <w:p w14:paraId="1A466F8F" w14:textId="12F4C25C" w:rsidR="003B692E" w:rsidRDefault="003B692E" w:rsidP="00C07020">
      <w:pPr>
        <w:pStyle w:val="ListParagraph"/>
        <w:numPr>
          <w:ilvl w:val="0"/>
          <w:numId w:val="21"/>
        </w:numPr>
      </w:pPr>
      <w:r w:rsidRPr="00046756">
        <w:t>Kryptos uygulaması çalıştırı</w:t>
      </w:r>
      <w:r>
        <w:t>nız</w:t>
      </w:r>
      <w:r w:rsidRPr="00046756">
        <w:t xml:space="preserve">. </w:t>
      </w:r>
      <w:r w:rsidR="007E7C01">
        <w:t xml:space="preserve">Fiziki </w:t>
      </w:r>
      <w:proofErr w:type="spellStart"/>
      <w:r w:rsidR="007E7C01">
        <w:t>token’a</w:t>
      </w:r>
      <w:proofErr w:type="spellEnd"/>
      <w:r w:rsidR="007E7C01">
        <w:t xml:space="preserve"> geri yükleme yapmak için boş Kryptos cihazınızı bilgisayarınıza bağlayabilir</w:t>
      </w:r>
      <w:del w:id="54" w:author="Aylin Altinbas" w:date="2021-04-12T14:33:00Z">
        <w:r w:rsidR="007E7C01" w:rsidDel="00742103">
          <w:delText>,</w:delText>
        </w:r>
      </w:del>
      <w:r w:rsidR="007E7C01">
        <w:t xml:space="preserve"> veya </w:t>
      </w:r>
      <w:proofErr w:type="spellStart"/>
      <w:r w:rsidR="007E7C01">
        <w:t>Soft</w:t>
      </w:r>
      <w:proofErr w:type="spellEnd"/>
      <w:r w:rsidR="007E7C01">
        <w:t xml:space="preserve"> </w:t>
      </w:r>
      <w:proofErr w:type="spellStart"/>
      <w:r w:rsidR="007E7C01">
        <w:t>Token</w:t>
      </w:r>
      <w:proofErr w:type="spellEnd"/>
      <w:r w:rsidR="007E7C01">
        <w:t xml:space="preserve"> kullanarak devam etmek için </w:t>
      </w:r>
      <w:proofErr w:type="spellStart"/>
      <w:r w:rsidR="007E7C01">
        <w:t>Token</w:t>
      </w:r>
      <w:proofErr w:type="spellEnd"/>
      <w:r w:rsidR="007E7C01">
        <w:t xml:space="preserve"> listesinden “</w:t>
      </w:r>
      <w:proofErr w:type="spellStart"/>
      <w:r w:rsidR="007E7C01">
        <w:t>Soft</w:t>
      </w:r>
      <w:proofErr w:type="spellEnd"/>
      <w:r w:rsidR="007E7C01">
        <w:t xml:space="preserve"> </w:t>
      </w:r>
      <w:proofErr w:type="spellStart"/>
      <w:r w:rsidR="007E7C01">
        <w:t>Token</w:t>
      </w:r>
      <w:proofErr w:type="spellEnd"/>
      <w:r w:rsidR="007E7C01">
        <w:t xml:space="preserve"> Oluştur” diyerek işlem başlatabilirsiniz. </w:t>
      </w:r>
      <w:r w:rsidRPr="00046756">
        <w:t>Çıkan ekranda “</w:t>
      </w:r>
      <w:r w:rsidR="007E7C01">
        <w:t xml:space="preserve">Hesabı </w:t>
      </w:r>
      <w:r w:rsidRPr="00046756">
        <w:t>Geri Yükleyin” butonuna tıkla</w:t>
      </w:r>
      <w:r>
        <w:t>y</w:t>
      </w:r>
      <w:r w:rsidRPr="00046756">
        <w:t>arak geri yükleme süreci</w:t>
      </w:r>
      <w:r>
        <w:t>ni başlatınız</w:t>
      </w:r>
      <w:r w:rsidRPr="00046756">
        <w:t>.</w:t>
      </w:r>
    </w:p>
    <w:p w14:paraId="0F18940B" w14:textId="3811B9A4" w:rsidR="003B692E" w:rsidRDefault="00912169" w:rsidP="003B692E">
      <w:pPr>
        <w:jc w:val="center"/>
      </w:pPr>
      <w:r>
        <w:rPr>
          <w:noProof/>
          <w:lang w:eastAsia="tr-TR"/>
        </w:rPr>
        <mc:AlternateContent>
          <mc:Choice Requires="wps">
            <w:drawing>
              <wp:anchor distT="0" distB="0" distL="114300" distR="114300" simplePos="0" relativeHeight="251780096" behindDoc="1" locked="0" layoutInCell="1" allowOverlap="1" wp14:anchorId="506A088F" wp14:editId="293CFFFC">
                <wp:simplePos x="0" y="0"/>
                <wp:positionH relativeFrom="column">
                  <wp:posOffset>172528</wp:posOffset>
                </wp:positionH>
                <wp:positionV relativeFrom="paragraph">
                  <wp:posOffset>2662315</wp:posOffset>
                </wp:positionV>
                <wp:extent cx="285293" cy="292608"/>
                <wp:effectExtent l="0" t="0" r="19685" b="12700"/>
                <wp:wrapNone/>
                <wp:docPr id="18503" name="Flowchart: Connector 18503"/>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AF633" id="Flowchart: Connector 18503" o:spid="_x0000_s1026" type="#_x0000_t120" style="position:absolute;margin-left:13.6pt;margin-top:209.65pt;width:22.45pt;height:23.0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" fillcolor="#9cc2e5 [1940]" strokecolor="#9cc2e5 [1940]" strokeweight="1pt">
                <v:stroke joinstyle="miter"/>
              </v:shape>
            </w:pict>
          </mc:Fallback>
        </mc:AlternateContent>
      </w:r>
      <w:r w:rsidR="003B692E">
        <w:rPr>
          <w:noProof/>
          <w:lang w:eastAsia="tr-TR"/>
        </w:rPr>
        <mc:AlternateContent>
          <mc:Choice Requires="wpg">
            <w:drawing>
              <wp:inline distT="0" distB="0" distL="0" distR="0" wp14:anchorId="035FFD69" wp14:editId="2DCB0BEC">
                <wp:extent cx="4317365" cy="2238983"/>
                <wp:effectExtent l="0" t="0" r="6985" b="9525"/>
                <wp:docPr id="18414" name="Group 18414"/>
                <wp:cNvGraphicFramePr/>
                <a:graphic xmlns:a="http://schemas.openxmlformats.org/drawingml/2006/main">
                  <a:graphicData uri="http://schemas.microsoft.com/office/word/2010/wordprocessingGroup">
                    <wpg:wgp>
                      <wpg:cNvGrpSpPr/>
                      <wpg:grpSpPr>
                        <a:xfrm>
                          <a:off x="0" y="0"/>
                          <a:ext cx="4317365" cy="2238983"/>
                          <a:chOff x="0" y="9538"/>
                          <a:chExt cx="4317365" cy="2238983"/>
                        </a:xfrm>
                      </wpg:grpSpPr>
                      <pic:pic xmlns:pic="http://schemas.openxmlformats.org/drawingml/2006/picture">
                        <pic:nvPicPr>
                          <pic:cNvPr id="18412" name="Picture 184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9538"/>
                            <a:ext cx="4317365" cy="2238983"/>
                          </a:xfrm>
                          <a:prstGeom prst="rect">
                            <a:avLst/>
                          </a:prstGeom>
                          <a:noFill/>
                          <a:ln>
                            <a:noFill/>
                          </a:ln>
                        </pic:spPr>
                      </pic:pic>
                      <wps:wsp>
                        <wps:cNvPr id="18413" name="Rectangle 18413"/>
                        <wps:cNvSpPr/>
                        <wps:spPr>
                          <a:xfrm>
                            <a:off x="2934032" y="1732449"/>
                            <a:ext cx="1144988" cy="278296"/>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59FB44" id="Group 18414" o:spid="_x0000_s1026" style="width:339.95pt;height:176.3pt;mso-position-horizontal-relative:char;mso-position-vertical-relative:line" coordorigin=",95" coordsize="43173,22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">
                <v:shape id="Picture 18412" o:spid="_x0000_s1027" type="#_x0000_t75" style="position:absolute;top:95;width:43173;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">
                  <v:imagedata r:id="rId20" o:title=""/>
                  <v:path arrowok="t"/>
                </v:shape>
                <v:rect id="Rectangle 18413" o:spid="_x0000_s1028" style="position:absolute;left:29340;top:17324;width:11450;height:2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" filled="f" strokecolor="red" strokeweight="2pt"/>
                <w10:anchorlock/>
              </v:group>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3B692E" w14:paraId="292294FA" w14:textId="77777777" w:rsidTr="00FA748B">
        <w:trPr>
          <w:trHeight w:val="428"/>
          <w:jc w:val="center"/>
        </w:trPr>
        <w:tc>
          <w:tcPr>
            <w:tcW w:w="704" w:type="dxa"/>
            <w:vAlign w:val="center"/>
          </w:tcPr>
          <w:p w14:paraId="523184BD" w14:textId="4E5DCCB6" w:rsidR="003B692E" w:rsidRDefault="003B692E" w:rsidP="00FA748B">
            <w:pPr>
              <w:jc w:val="center"/>
            </w:pPr>
            <w:r>
              <w:rPr>
                <w:noProof/>
                <w:lang w:eastAsia="tr-TR"/>
              </w:rPr>
              <w:drawing>
                <wp:inline distT="0" distB="0" distL="0" distR="0" wp14:anchorId="2EBA11D0" wp14:editId="26307582">
                  <wp:extent cx="261257" cy="238946"/>
                  <wp:effectExtent l="0" t="0" r="5715" b="8890"/>
                  <wp:docPr id="18485" name="Picture 1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 name="kisspng-warning-sign-computer-icons-clip-art-warning-icon-5b31bd67d045a8.817647261529986407853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755" cy="252206"/>
                          </a:xfrm>
                          <a:prstGeom prst="rect">
                            <a:avLst/>
                          </a:prstGeom>
                        </pic:spPr>
                      </pic:pic>
                    </a:graphicData>
                  </a:graphic>
                </wp:inline>
              </w:drawing>
            </w:r>
          </w:p>
        </w:tc>
        <w:tc>
          <w:tcPr>
            <w:tcW w:w="8358" w:type="dxa"/>
            <w:vAlign w:val="center"/>
          </w:tcPr>
          <w:p w14:paraId="50BE21C6" w14:textId="66CE996B" w:rsidR="003B692E" w:rsidRPr="007E7C01" w:rsidRDefault="007E7C01" w:rsidP="002335D8">
            <w:pPr>
              <w:rPr>
                <w:b/>
                <w:sz w:val="22"/>
              </w:rPr>
            </w:pPr>
            <w:r w:rsidRPr="007E7C01">
              <w:rPr>
                <w:b/>
              </w:rPr>
              <w:t xml:space="preserve">1. </w:t>
            </w:r>
            <w:r w:rsidRPr="007E7C01">
              <w:t>Bu iş</w:t>
            </w:r>
            <w:r>
              <w:t>lemi yapabilmek için lisansını</w:t>
            </w:r>
            <w:ins w:id="55" w:author="Aylin Altinbas" w:date="2021-04-12T14:34:00Z">
              <w:r w:rsidR="00742103">
                <w:t>z</w:t>
              </w:r>
            </w:ins>
            <w:bookmarkStart w:id="56" w:name="_GoBack"/>
            <w:bookmarkEnd w:id="56"/>
            <w:del w:id="57" w:author="Aylin Altinbas" w:date="2021-04-12T14:34:00Z">
              <w:r w:rsidDel="00742103">
                <w:delText>s</w:delText>
              </w:r>
            </w:del>
            <w:r>
              <w:t>a fazladan tanımlı kullanım hakkınız olmalı!</w:t>
            </w:r>
            <w:r>
              <w:br/>
            </w:r>
            <w:r w:rsidRPr="007E7C01">
              <w:rPr>
                <w:b/>
              </w:rPr>
              <w:t>2.</w:t>
            </w:r>
            <w:r>
              <w:t xml:space="preserve">   </w:t>
            </w:r>
            <w:proofErr w:type="spellStart"/>
            <w:r>
              <w:t>Soft</w:t>
            </w:r>
            <w:proofErr w:type="spellEnd"/>
            <w:r>
              <w:t xml:space="preserve"> </w:t>
            </w:r>
            <w:proofErr w:type="spellStart"/>
            <w:r>
              <w:t>Token</w:t>
            </w:r>
            <w:proofErr w:type="spellEnd"/>
            <w:r>
              <w:t xml:space="preserve"> ile işleminize devam etmiyorsanız </w:t>
            </w:r>
            <w:r w:rsidR="002335D8">
              <w:t>2</w:t>
            </w:r>
            <w:r>
              <w:t>.</w:t>
            </w:r>
            <w:r w:rsidR="002335D8">
              <w:t>a</w:t>
            </w:r>
            <w:r>
              <w:t xml:space="preserve"> </w:t>
            </w:r>
            <w:r w:rsidR="002335D8">
              <w:t xml:space="preserve">aşamasına </w:t>
            </w:r>
            <w:r>
              <w:t>devam ediniz.</w:t>
            </w:r>
          </w:p>
        </w:tc>
      </w:tr>
    </w:tbl>
    <w:p w14:paraId="69A97D99" w14:textId="38E5D468" w:rsidR="005B005B" w:rsidRDefault="00912169" w:rsidP="002335D8">
      <w:pPr>
        <w:pStyle w:val="ListParagraph"/>
        <w:numPr>
          <w:ilvl w:val="0"/>
          <w:numId w:val="21"/>
        </w:numPr>
      </w:pPr>
      <w:r w:rsidRPr="00571679">
        <w:t xml:space="preserve"> </w:t>
      </w:r>
      <w:proofErr w:type="spellStart"/>
      <w:r w:rsidR="005B005B" w:rsidRPr="005B005B">
        <w:t>Soft</w:t>
      </w:r>
      <w:proofErr w:type="spellEnd"/>
      <w:r w:rsidR="005B005B" w:rsidRPr="005B005B">
        <w:t xml:space="preserve"> </w:t>
      </w:r>
      <w:proofErr w:type="spellStart"/>
      <w:r w:rsidR="005B005B" w:rsidRPr="005B005B">
        <w:t>token'a</w:t>
      </w:r>
      <w:proofErr w:type="spellEnd"/>
      <w:r w:rsidR="005B005B" w:rsidRPr="005B005B">
        <w:t xml:space="preserve"> hesap geri yükleme için </w:t>
      </w:r>
      <w:r w:rsidR="008E0252">
        <w:t xml:space="preserve">aşağıdaki ekranda görüldüğü gibi </w:t>
      </w:r>
      <w:r w:rsidR="005B005B" w:rsidRPr="005B005B">
        <w:t>üç seçeneğiniz var</w:t>
      </w:r>
      <w:r w:rsidR="008E0252">
        <w:t xml:space="preserve">. </w:t>
      </w:r>
      <w:proofErr w:type="spellStart"/>
      <w:r w:rsidR="008E0252">
        <w:t>Soft</w:t>
      </w:r>
      <w:proofErr w:type="spellEnd"/>
      <w:r w:rsidR="008E0252">
        <w:t xml:space="preserve"> </w:t>
      </w:r>
      <w:proofErr w:type="spellStart"/>
      <w:r w:rsidR="008E0252">
        <w:t>token</w:t>
      </w:r>
      <w:proofErr w:type="spellEnd"/>
      <w:r w:rsidR="008E0252">
        <w:t xml:space="preserve"> kullanmıyorsanız sadece 2.a aşamasındaki ekranı görebilir ve geri yükleme sürecine bu yöntem ile devam edebilirsiniz.</w:t>
      </w:r>
    </w:p>
    <w:p w14:paraId="2CFDBCD3" w14:textId="2AE3FAAF" w:rsidR="002335D8" w:rsidRDefault="002335D8" w:rsidP="003B692E">
      <w:pPr>
        <w:jc w:val="center"/>
      </w:pPr>
      <w:r>
        <w:rPr>
          <w:noProof/>
          <w:lang w:eastAsia="tr-TR"/>
        </w:rPr>
        <w:drawing>
          <wp:inline distT="0" distB="0" distL="0" distR="0" wp14:anchorId="1D8276CB" wp14:editId="0714DB9A">
            <wp:extent cx="3350488" cy="3204210"/>
            <wp:effectExtent l="0" t="0" r="2540" b="0"/>
            <wp:docPr id="18417" name="Picture 18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 name="Picture 1841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350488" cy="3204210"/>
                    </a:xfrm>
                    <a:prstGeom prst="rect">
                      <a:avLst/>
                    </a:prstGeom>
                    <a:noFill/>
                    <a:ln>
                      <a:noFill/>
                    </a:ln>
                  </pic:spPr>
                </pic:pic>
              </a:graphicData>
            </a:graphic>
          </wp:inline>
        </w:drawing>
      </w:r>
    </w:p>
    <w:p w14:paraId="4ADD7401" w14:textId="77777777" w:rsidR="002335D8" w:rsidRDefault="002335D8">
      <w:pPr>
        <w:spacing w:after="160"/>
        <w:jc w:val="left"/>
      </w:pPr>
      <w:r>
        <w:br w:type="page"/>
      </w:r>
    </w:p>
    <w:p w14:paraId="6CBCF6DF" w14:textId="77777777" w:rsidR="003B692E" w:rsidRDefault="003B692E" w:rsidP="003B692E">
      <w:pPr>
        <w:jc w:val="center"/>
      </w:pPr>
    </w:p>
    <w:p w14:paraId="2378B3B7" w14:textId="407C52FF" w:rsidR="003B692E" w:rsidRDefault="002335D8" w:rsidP="00665E17">
      <w:pPr>
        <w:pStyle w:val="ListParagraph"/>
        <w:numPr>
          <w:ilvl w:val="1"/>
          <w:numId w:val="21"/>
        </w:numPr>
        <w:rPr>
          <w:rFonts w:cstheme="minorHAnsi"/>
        </w:rPr>
      </w:pPr>
      <w:r>
        <w:rPr>
          <w:noProof/>
          <w:lang w:eastAsia="tr-TR"/>
        </w:rPr>
        <mc:AlternateContent>
          <mc:Choice Requires="wps">
            <w:drawing>
              <wp:anchor distT="0" distB="0" distL="114300" distR="114300" simplePos="0" relativeHeight="251828224" behindDoc="1" locked="0" layoutInCell="1" allowOverlap="1" wp14:anchorId="180B461A" wp14:editId="208A5ECB">
                <wp:simplePos x="0" y="0"/>
                <wp:positionH relativeFrom="column">
                  <wp:posOffset>580446</wp:posOffset>
                </wp:positionH>
                <wp:positionV relativeFrom="paragraph">
                  <wp:posOffset>7951</wp:posOffset>
                </wp:positionV>
                <wp:extent cx="285293" cy="292608"/>
                <wp:effectExtent l="0" t="0" r="19685" b="12700"/>
                <wp:wrapNone/>
                <wp:docPr id="18505" name="Flowchart: Connector 18505"/>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A09C0" id="Flowchart: Connector 18505" o:spid="_x0000_s1026" type="#_x0000_t120" style="position:absolute;margin-left:45.7pt;margin-top:.65pt;width:22.45pt;height:23.05pt;z-index:-25148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" fillcolor="#9cc2e5 [1940]" strokecolor="#9cc2e5 [1940]" strokeweight="1pt">
                <v:stroke joinstyle="miter"/>
              </v:shape>
            </w:pict>
          </mc:Fallback>
        </mc:AlternateContent>
      </w:r>
      <w:r w:rsidRPr="002335D8">
        <w:rPr>
          <w:rFonts w:cstheme="minorHAnsi"/>
        </w:rPr>
        <w:t xml:space="preserve">Yedek Dosyası: Eğer geri yükleme politikalarınız destekliyorsa, hesap oluşturma sırasında size verilmiş yedek dosyanızı kullanarak hesabınızı </w:t>
      </w:r>
      <w:proofErr w:type="spellStart"/>
      <w:r w:rsidRPr="002335D8">
        <w:rPr>
          <w:rFonts w:cstheme="minorHAnsi"/>
        </w:rPr>
        <w:t>soft</w:t>
      </w:r>
      <w:proofErr w:type="spellEnd"/>
      <w:r w:rsidRPr="002335D8">
        <w:rPr>
          <w:rFonts w:cstheme="minorHAnsi"/>
        </w:rPr>
        <w:t xml:space="preserve"> </w:t>
      </w:r>
      <w:proofErr w:type="spellStart"/>
      <w:r w:rsidRPr="002335D8">
        <w:rPr>
          <w:rFonts w:cstheme="minorHAnsi"/>
        </w:rPr>
        <w:t>token'a</w:t>
      </w:r>
      <w:proofErr w:type="spellEnd"/>
      <w:r w:rsidR="00E06661">
        <w:rPr>
          <w:rFonts w:cstheme="minorHAnsi"/>
        </w:rPr>
        <w:t xml:space="preserve"> veya boş fiziksel </w:t>
      </w:r>
      <w:proofErr w:type="spellStart"/>
      <w:r w:rsidR="00E06661">
        <w:rPr>
          <w:rFonts w:cstheme="minorHAnsi"/>
        </w:rPr>
        <w:t>token’a</w:t>
      </w:r>
      <w:proofErr w:type="spellEnd"/>
      <w:r w:rsidRPr="002335D8">
        <w:rPr>
          <w:rFonts w:cstheme="minorHAnsi"/>
        </w:rPr>
        <w:t xml:space="preserve"> geri yükleyebilirsiniz.</w:t>
      </w:r>
      <w:r>
        <w:rPr>
          <w:rFonts w:cstheme="minorHAnsi"/>
        </w:rPr>
        <w:t xml:space="preserve"> </w:t>
      </w:r>
      <w:r w:rsidRPr="002335D8">
        <w:rPr>
          <w:rFonts w:cstheme="minorHAnsi"/>
        </w:rPr>
        <w:t xml:space="preserve">İşlem tamamlandığında </w:t>
      </w:r>
      <w:proofErr w:type="spellStart"/>
      <w:r w:rsidRPr="002335D8">
        <w:rPr>
          <w:rFonts w:cstheme="minorHAnsi"/>
        </w:rPr>
        <w:t>token'ınınız</w:t>
      </w:r>
      <w:proofErr w:type="spellEnd"/>
      <w:r w:rsidRPr="002335D8">
        <w:rPr>
          <w:rFonts w:cstheme="minorHAnsi"/>
        </w:rPr>
        <w:t xml:space="preserve"> için parola belirleyerek kullanıma başlayabilirsiniz.</w:t>
      </w:r>
    </w:p>
    <w:p w14:paraId="4227242D" w14:textId="02464935" w:rsidR="002335D8" w:rsidRDefault="002335D8" w:rsidP="009552C6">
      <w:pPr>
        <w:pStyle w:val="ListParagraph"/>
        <w:ind w:left="1440" w:firstLine="0"/>
        <w:rPr>
          <w:rFonts w:cstheme="minorHAnsi"/>
        </w:rPr>
      </w:pPr>
      <w:r>
        <w:rPr>
          <w:rFonts w:cstheme="minorHAnsi"/>
          <w:noProof/>
          <w:lang w:eastAsia="tr-TR"/>
        </w:rPr>
        <mc:AlternateContent>
          <mc:Choice Requires="wpg">
            <w:drawing>
              <wp:inline distT="0" distB="0" distL="0" distR="0" wp14:anchorId="36DB34FB" wp14:editId="5A15F9AB">
                <wp:extent cx="3513165" cy="3359785"/>
                <wp:effectExtent l="0" t="0" r="0" b="0"/>
                <wp:docPr id="18512" name="Group 18512"/>
                <wp:cNvGraphicFramePr/>
                <a:graphic xmlns:a="http://schemas.openxmlformats.org/drawingml/2006/main">
                  <a:graphicData uri="http://schemas.microsoft.com/office/word/2010/wordprocessingGroup">
                    <wpg:wgp>
                      <wpg:cNvGrpSpPr/>
                      <wpg:grpSpPr>
                        <a:xfrm>
                          <a:off x="0" y="0"/>
                          <a:ext cx="3513165" cy="3359785"/>
                          <a:chOff x="462" y="0"/>
                          <a:chExt cx="3513165" cy="3359785"/>
                        </a:xfrm>
                      </wpg:grpSpPr>
                      <pic:pic xmlns:pic="http://schemas.openxmlformats.org/drawingml/2006/picture">
                        <pic:nvPicPr>
                          <pic:cNvPr id="18516" name="Picture 18516"/>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bwMode="auto">
                          <a:xfrm>
                            <a:off x="462" y="0"/>
                            <a:ext cx="3513165" cy="3359785"/>
                          </a:xfrm>
                          <a:prstGeom prst="rect">
                            <a:avLst/>
                          </a:prstGeom>
                          <a:noFill/>
                          <a:ln>
                            <a:noFill/>
                          </a:ln>
                        </pic:spPr>
                      </pic:pic>
                      <wps:wsp>
                        <wps:cNvPr id="18518" name="Rectangle 18518"/>
                        <wps:cNvSpPr/>
                        <wps:spPr>
                          <a:xfrm>
                            <a:off x="2328301" y="3083442"/>
                            <a:ext cx="573696" cy="224301"/>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F43F99" id="Group 18512" o:spid="_x0000_s1026" style="width:276.65pt;height:264.55pt;mso-position-horizontal-relative:char;mso-position-vertical-relative:line" coordorigin="4" coordsize="35131,33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">
                <v:shape id="Picture 18516" o:spid="_x0000_s1027" type="#_x0000_t75" style="position:absolute;left:4;width:35132;height:3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">
                  <v:imagedata r:id="rId107" o:title=""/>
                  <v:path arrowok="t"/>
                </v:shape>
                <v:rect id="Rectangle 18518" o:spid="_x0000_s1028" style="position:absolute;left:23283;top:30834;width:5736;height:2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" filled="f" strokecolor="red" strokeweight="2pt"/>
                <w10:anchorlock/>
              </v:group>
            </w:pict>
          </mc:Fallback>
        </mc:AlternateContent>
      </w:r>
    </w:p>
    <w:p w14:paraId="5D731F50" w14:textId="77777777" w:rsidR="009552C6" w:rsidRPr="002335D8" w:rsidRDefault="009552C6" w:rsidP="009552C6">
      <w:pPr>
        <w:pStyle w:val="ListParagraph"/>
        <w:ind w:left="1440" w:firstLine="0"/>
        <w:rPr>
          <w:rFonts w:cstheme="minorHAnsi"/>
        </w:rPr>
      </w:pPr>
    </w:p>
    <w:p w14:paraId="54E47F42" w14:textId="77F789A6" w:rsidR="009552C6" w:rsidRPr="009552C6" w:rsidRDefault="009552C6" w:rsidP="009552C6">
      <w:pPr>
        <w:pStyle w:val="ListParagraph"/>
        <w:numPr>
          <w:ilvl w:val="1"/>
          <w:numId w:val="21"/>
        </w:numPr>
        <w:rPr>
          <w:rFonts w:cstheme="minorHAnsi"/>
        </w:rPr>
      </w:pPr>
      <w:r>
        <w:rPr>
          <w:noProof/>
          <w:lang w:eastAsia="tr-TR"/>
        </w:rPr>
        <mc:AlternateContent>
          <mc:Choice Requires="wps">
            <w:drawing>
              <wp:anchor distT="0" distB="0" distL="114300" distR="114300" simplePos="0" relativeHeight="251830272" behindDoc="1" locked="0" layoutInCell="1" allowOverlap="1" wp14:anchorId="53B260CB" wp14:editId="7D383F48">
                <wp:simplePos x="0" y="0"/>
                <wp:positionH relativeFrom="column">
                  <wp:posOffset>580446</wp:posOffset>
                </wp:positionH>
                <wp:positionV relativeFrom="paragraph">
                  <wp:posOffset>7951</wp:posOffset>
                </wp:positionV>
                <wp:extent cx="285293" cy="292608"/>
                <wp:effectExtent l="0" t="0" r="19685" b="12700"/>
                <wp:wrapNone/>
                <wp:docPr id="18519" name="Flowchart: Connector 18519"/>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0F3196" id="Flowchart: Connector 18519" o:spid="_x0000_s1026" type="#_x0000_t120" style="position:absolute;margin-left:45.7pt;margin-top:.65pt;width:22.45pt;height:23.05pt;z-index:-251486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" fillcolor="#9cc2e5 [1940]" strokecolor="#9cc2e5 [1940]" strokeweight="1pt">
                <v:stroke joinstyle="miter"/>
              </v:shape>
            </w:pict>
          </mc:Fallback>
        </mc:AlternateContent>
      </w:r>
      <w:r>
        <w:rPr>
          <w:rFonts w:cstheme="minorHAnsi"/>
        </w:rPr>
        <w:t xml:space="preserve">(Sadece </w:t>
      </w:r>
      <w:proofErr w:type="spellStart"/>
      <w:r>
        <w:rPr>
          <w:rFonts w:cstheme="minorHAnsi"/>
        </w:rPr>
        <w:t>Soft</w:t>
      </w:r>
      <w:proofErr w:type="spellEnd"/>
      <w:r>
        <w:rPr>
          <w:rFonts w:cstheme="minorHAnsi"/>
        </w:rPr>
        <w:t xml:space="preserve"> </w:t>
      </w:r>
      <w:proofErr w:type="spellStart"/>
      <w:r>
        <w:rPr>
          <w:rFonts w:cstheme="minorHAnsi"/>
        </w:rPr>
        <w:t>Token</w:t>
      </w:r>
      <w:proofErr w:type="spellEnd"/>
      <w:r>
        <w:rPr>
          <w:rFonts w:cstheme="minorHAnsi"/>
        </w:rPr>
        <w:t xml:space="preserve"> için) </w:t>
      </w:r>
      <w:r w:rsidRPr="009552C6">
        <w:rPr>
          <w:rFonts w:cstheme="minorHAnsi"/>
        </w:rPr>
        <w:t xml:space="preserve">Otomatik Kurtarma: Önceden </w:t>
      </w:r>
      <w:proofErr w:type="spellStart"/>
      <w:r w:rsidRPr="009552C6">
        <w:rPr>
          <w:rFonts w:cstheme="minorHAnsi"/>
        </w:rPr>
        <w:t>soft</w:t>
      </w:r>
      <w:proofErr w:type="spellEnd"/>
      <w:r w:rsidRPr="009552C6">
        <w:rPr>
          <w:rFonts w:cstheme="minorHAnsi"/>
        </w:rPr>
        <w:t xml:space="preserve"> </w:t>
      </w:r>
      <w:proofErr w:type="spellStart"/>
      <w:r w:rsidRPr="009552C6">
        <w:rPr>
          <w:rFonts w:cstheme="minorHAnsi"/>
        </w:rPr>
        <w:t>token</w:t>
      </w:r>
      <w:proofErr w:type="spellEnd"/>
      <w:r w:rsidRPr="009552C6">
        <w:rPr>
          <w:rFonts w:cstheme="minorHAnsi"/>
        </w:rPr>
        <w:t xml:space="preserve"> kullanarak hesap oluşturduysanız veya hesabınızı bir </w:t>
      </w:r>
      <w:proofErr w:type="spellStart"/>
      <w:r w:rsidRPr="009552C6">
        <w:rPr>
          <w:rFonts w:cstheme="minorHAnsi"/>
        </w:rPr>
        <w:t>soft</w:t>
      </w:r>
      <w:proofErr w:type="spellEnd"/>
      <w:r w:rsidRPr="009552C6">
        <w:rPr>
          <w:rFonts w:cstheme="minorHAnsi"/>
        </w:rPr>
        <w:t xml:space="preserve"> </w:t>
      </w:r>
      <w:proofErr w:type="spellStart"/>
      <w:r w:rsidRPr="009552C6">
        <w:rPr>
          <w:rFonts w:cstheme="minorHAnsi"/>
        </w:rPr>
        <w:t>token'a</w:t>
      </w:r>
      <w:proofErr w:type="spellEnd"/>
      <w:r>
        <w:rPr>
          <w:rFonts w:cstheme="minorHAnsi"/>
        </w:rPr>
        <w:t xml:space="preserve"> </w:t>
      </w:r>
      <w:r w:rsidRPr="009552C6">
        <w:rPr>
          <w:rFonts w:cstheme="minorHAnsi"/>
        </w:rPr>
        <w:t xml:space="preserve">yedek dosya ile geri yüklediyseniz, e-postanız ve son kullandığınız </w:t>
      </w:r>
      <w:proofErr w:type="spellStart"/>
      <w:r w:rsidRPr="009552C6">
        <w:rPr>
          <w:rFonts w:cstheme="minorHAnsi"/>
        </w:rPr>
        <w:t>token</w:t>
      </w:r>
      <w:proofErr w:type="spellEnd"/>
      <w:r w:rsidRPr="009552C6">
        <w:rPr>
          <w:rFonts w:cstheme="minorHAnsi"/>
        </w:rPr>
        <w:t xml:space="preserve"> parolanızı kullanarak bu </w:t>
      </w:r>
      <w:proofErr w:type="spellStart"/>
      <w:r w:rsidRPr="009552C6">
        <w:rPr>
          <w:rFonts w:cstheme="minorHAnsi"/>
        </w:rPr>
        <w:t>token'ı</w:t>
      </w:r>
      <w:proofErr w:type="spellEnd"/>
      <w:r w:rsidRPr="009552C6">
        <w:rPr>
          <w:rFonts w:cstheme="minorHAnsi"/>
        </w:rPr>
        <w:t xml:space="preserve"> bilgisayarınızda kullanmaya devam edebilirsiniz. E-posta ve parola bilgilerini girdikten sonra e-postanıza </w:t>
      </w:r>
    </w:p>
    <w:p w14:paraId="6A6C3176" w14:textId="1FC05D81" w:rsidR="009552C6" w:rsidRDefault="009552C6" w:rsidP="009552C6">
      <w:pPr>
        <w:pStyle w:val="ListParagraph"/>
        <w:numPr>
          <w:ilvl w:val="1"/>
          <w:numId w:val="21"/>
        </w:numPr>
        <w:rPr>
          <w:rFonts w:cstheme="minorHAnsi"/>
        </w:rPr>
      </w:pPr>
      <w:proofErr w:type="gramStart"/>
      <w:r w:rsidRPr="009552C6">
        <w:rPr>
          <w:rFonts w:cstheme="minorHAnsi"/>
        </w:rPr>
        <w:t>gönderilecek</w:t>
      </w:r>
      <w:proofErr w:type="gramEnd"/>
      <w:r w:rsidRPr="009552C6">
        <w:rPr>
          <w:rFonts w:cstheme="minorHAnsi"/>
        </w:rPr>
        <w:t xml:space="preserve"> tek kullanımlık parolanızı da girerek işlemi tamamlayabilirsiniz.</w:t>
      </w:r>
      <w:r w:rsidR="006F0A81">
        <w:rPr>
          <w:rFonts w:cstheme="minorHAnsi"/>
        </w:rPr>
        <w:t xml:space="preserve"> </w:t>
      </w:r>
      <w:r w:rsidRPr="009552C6">
        <w:rPr>
          <w:rFonts w:cstheme="minorHAnsi"/>
        </w:rPr>
        <w:t xml:space="preserve">İşlem tamamlandığında </w:t>
      </w:r>
      <w:proofErr w:type="spellStart"/>
      <w:r w:rsidRPr="009552C6">
        <w:rPr>
          <w:rFonts w:cstheme="minorHAnsi"/>
        </w:rPr>
        <w:t>soft</w:t>
      </w:r>
      <w:proofErr w:type="spellEnd"/>
      <w:r w:rsidRPr="009552C6">
        <w:rPr>
          <w:rFonts w:cstheme="minorHAnsi"/>
        </w:rPr>
        <w:t xml:space="preserve"> </w:t>
      </w:r>
      <w:proofErr w:type="spellStart"/>
      <w:r w:rsidRPr="009552C6">
        <w:rPr>
          <w:rFonts w:cstheme="minorHAnsi"/>
        </w:rPr>
        <w:t>token'ınızın</w:t>
      </w:r>
      <w:proofErr w:type="spellEnd"/>
      <w:r w:rsidRPr="009552C6">
        <w:rPr>
          <w:rFonts w:cstheme="minorHAnsi"/>
        </w:rPr>
        <w:t xml:space="preserve"> parolasını girerek kullanıma başlayabilirsiniz.</w:t>
      </w:r>
    </w:p>
    <w:p w14:paraId="6703720C" w14:textId="189C20D5" w:rsidR="009552C6" w:rsidRDefault="009552C6" w:rsidP="003B2F81">
      <w:pPr>
        <w:jc w:val="center"/>
      </w:pPr>
      <w:r>
        <w:rPr>
          <w:rFonts w:cstheme="minorHAnsi"/>
          <w:noProof/>
          <w:lang w:eastAsia="tr-TR"/>
        </w:rPr>
        <mc:AlternateContent>
          <mc:Choice Requires="wpg">
            <w:drawing>
              <wp:inline distT="0" distB="0" distL="0" distR="0" wp14:anchorId="38A44407" wp14:editId="305982FC">
                <wp:extent cx="3513165" cy="3359785"/>
                <wp:effectExtent l="0" t="0" r="0" b="0"/>
                <wp:docPr id="18521" name="Group 18521"/>
                <wp:cNvGraphicFramePr/>
                <a:graphic xmlns:a="http://schemas.openxmlformats.org/drawingml/2006/main">
                  <a:graphicData uri="http://schemas.microsoft.com/office/word/2010/wordprocessingGroup">
                    <wpg:wgp>
                      <wpg:cNvGrpSpPr/>
                      <wpg:grpSpPr>
                        <a:xfrm>
                          <a:off x="0" y="0"/>
                          <a:ext cx="3513165" cy="3359784"/>
                          <a:chOff x="462" y="0"/>
                          <a:chExt cx="3513165" cy="3359784"/>
                        </a:xfrm>
                      </wpg:grpSpPr>
                      <pic:pic xmlns:pic="http://schemas.openxmlformats.org/drawingml/2006/picture">
                        <pic:nvPicPr>
                          <pic:cNvPr id="18524" name="Picture 1852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bwMode="auto">
                          <a:xfrm>
                            <a:off x="462" y="0"/>
                            <a:ext cx="3513165" cy="3359784"/>
                          </a:xfrm>
                          <a:prstGeom prst="rect">
                            <a:avLst/>
                          </a:prstGeom>
                          <a:noFill/>
                          <a:ln>
                            <a:noFill/>
                          </a:ln>
                        </pic:spPr>
                      </pic:pic>
                      <wps:wsp>
                        <wps:cNvPr id="18533" name="Rectangle 18533"/>
                        <wps:cNvSpPr/>
                        <wps:spPr>
                          <a:xfrm>
                            <a:off x="2328301" y="3083442"/>
                            <a:ext cx="573696" cy="224301"/>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EB15EF" id="Group 18521" o:spid="_x0000_s1026" style="width:276.65pt;height:264.55pt;mso-position-horizontal-relative:char;mso-position-vertical-relative:line" coordorigin="4" coordsize="35131,33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">
                <v:shape id="Picture 18524" o:spid="_x0000_s1027" type="#_x0000_t75" style="position:absolute;left:4;width:35132;height:3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">
                  <v:imagedata r:id="rId109" o:title=""/>
                  <v:path arrowok="t"/>
                </v:shape>
                <v:rect id="Rectangle 18533" o:spid="_x0000_s1028" style="position:absolute;left:23283;top:30834;width:5736;height:2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" filled="f" strokecolor="red" strokeweight="2pt"/>
                <w10:anchorlock/>
              </v:group>
            </w:pict>
          </mc:Fallback>
        </mc:AlternateContent>
      </w:r>
    </w:p>
    <w:p w14:paraId="48EB8B98" w14:textId="77777777" w:rsidR="009552C6" w:rsidRDefault="009552C6" w:rsidP="003B2F81">
      <w:pPr>
        <w:jc w:val="center"/>
      </w:pPr>
    </w:p>
    <w:p w14:paraId="419F6698" w14:textId="3CC94E0A" w:rsidR="009552C6" w:rsidRDefault="009552C6" w:rsidP="00732778">
      <w:pPr>
        <w:pStyle w:val="ListParagraph"/>
        <w:numPr>
          <w:ilvl w:val="0"/>
          <w:numId w:val="36"/>
        </w:numPr>
        <w:rPr>
          <w:rFonts w:cstheme="minorHAnsi"/>
        </w:rPr>
      </w:pPr>
      <w:r>
        <w:rPr>
          <w:noProof/>
          <w:lang w:eastAsia="tr-TR"/>
        </w:rPr>
        <mc:AlternateContent>
          <mc:Choice Requires="wps">
            <w:drawing>
              <wp:anchor distT="0" distB="0" distL="114300" distR="114300" simplePos="0" relativeHeight="251832320" behindDoc="1" locked="0" layoutInCell="1" allowOverlap="1" wp14:anchorId="0F5024A4" wp14:editId="109A6B17">
                <wp:simplePos x="0" y="0"/>
                <wp:positionH relativeFrom="column">
                  <wp:posOffset>580446</wp:posOffset>
                </wp:positionH>
                <wp:positionV relativeFrom="paragraph">
                  <wp:posOffset>7951</wp:posOffset>
                </wp:positionV>
                <wp:extent cx="285293" cy="292608"/>
                <wp:effectExtent l="0" t="0" r="19685" b="12700"/>
                <wp:wrapNone/>
                <wp:docPr id="18537" name="Flowchart: Connector 18537"/>
                <wp:cNvGraphicFramePr/>
                <a:graphic xmlns:a="http://schemas.openxmlformats.org/drawingml/2006/main">
                  <a:graphicData uri="http://schemas.microsoft.com/office/word/2010/wordprocessingShape">
                    <wps:wsp>
                      <wps:cNvSpPr/>
                      <wps:spPr>
                        <a:xfrm>
                          <a:off x="0" y="0"/>
                          <a:ext cx="285293" cy="292608"/>
                        </a:xfrm>
                        <a:prstGeom prst="flowChartConnector">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9202F6" id="Flowchart: Connector 18537" o:spid="_x0000_s1026" type="#_x0000_t120" style="position:absolute;margin-left:45.7pt;margin-top:.65pt;width:22.45pt;height:23.05pt;z-index:-251484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" fillcolor="#9cc2e5 [1940]" strokecolor="#9cc2e5 [1940]" strokeweight="1pt">
                <v:stroke joinstyle="miter"/>
              </v:shape>
            </w:pict>
          </mc:Fallback>
        </mc:AlternateContent>
      </w:r>
      <w:r w:rsidRPr="00732778">
        <w:rPr>
          <w:rFonts w:cstheme="minorHAnsi"/>
        </w:rPr>
        <w:t xml:space="preserve">(Sadece </w:t>
      </w:r>
      <w:proofErr w:type="spellStart"/>
      <w:r w:rsidRPr="00732778">
        <w:rPr>
          <w:rFonts w:cstheme="minorHAnsi"/>
        </w:rPr>
        <w:t>Soft</w:t>
      </w:r>
      <w:proofErr w:type="spellEnd"/>
      <w:r w:rsidRPr="00732778">
        <w:rPr>
          <w:rFonts w:cstheme="minorHAnsi"/>
        </w:rPr>
        <w:t xml:space="preserve"> </w:t>
      </w:r>
      <w:proofErr w:type="spellStart"/>
      <w:r w:rsidRPr="00732778">
        <w:rPr>
          <w:rFonts w:cstheme="minorHAnsi"/>
        </w:rPr>
        <w:t>Token</w:t>
      </w:r>
      <w:proofErr w:type="spellEnd"/>
      <w:r w:rsidRPr="00732778">
        <w:rPr>
          <w:rFonts w:cstheme="minorHAnsi"/>
        </w:rPr>
        <w:t xml:space="preserve"> için) </w:t>
      </w:r>
      <w:r w:rsidR="00732778" w:rsidRPr="00732778">
        <w:rPr>
          <w:rFonts w:cstheme="minorHAnsi"/>
        </w:rPr>
        <w:t xml:space="preserve">İçe Aktarma: Kurumsal kullanıcımız iseniz, kurumunuzdaki altın anahtar kullanma yetkisi olan yöneticilerinizden talep ederek elde edeceğiniz </w:t>
      </w:r>
      <w:proofErr w:type="spellStart"/>
      <w:r w:rsidR="00732778" w:rsidRPr="00732778">
        <w:rPr>
          <w:rFonts w:cstheme="minorHAnsi"/>
        </w:rPr>
        <w:t>token</w:t>
      </w:r>
      <w:proofErr w:type="spellEnd"/>
      <w:r w:rsidR="00732778" w:rsidRPr="00732778">
        <w:rPr>
          <w:rFonts w:cstheme="minorHAnsi"/>
        </w:rPr>
        <w:t xml:space="preserve"> dosyanızı ve kurtarma parolanızı kullanarak çalıştığınız bilgisayarınıza hesabınızı geri</w:t>
      </w:r>
      <w:r w:rsidR="00732778">
        <w:rPr>
          <w:rFonts w:cstheme="minorHAnsi"/>
        </w:rPr>
        <w:t xml:space="preserve"> y</w:t>
      </w:r>
      <w:r w:rsidR="00732778" w:rsidRPr="00732778">
        <w:rPr>
          <w:rFonts w:cstheme="minorHAnsi"/>
        </w:rPr>
        <w:t>ükleyebilirsiniz.</w:t>
      </w:r>
      <w:r w:rsidR="00732778">
        <w:rPr>
          <w:rFonts w:cstheme="minorHAnsi"/>
        </w:rPr>
        <w:t xml:space="preserve"> </w:t>
      </w:r>
      <w:r w:rsidR="00732778" w:rsidRPr="00732778">
        <w:rPr>
          <w:rFonts w:cstheme="minorHAnsi"/>
        </w:rPr>
        <w:t xml:space="preserve">İşlem tamamlandığında </w:t>
      </w:r>
      <w:proofErr w:type="spellStart"/>
      <w:r w:rsidR="00732778" w:rsidRPr="00732778">
        <w:rPr>
          <w:rFonts w:cstheme="minorHAnsi"/>
        </w:rPr>
        <w:t>soft</w:t>
      </w:r>
      <w:proofErr w:type="spellEnd"/>
      <w:r w:rsidR="00732778" w:rsidRPr="00732778">
        <w:rPr>
          <w:rFonts w:cstheme="minorHAnsi"/>
        </w:rPr>
        <w:t xml:space="preserve"> </w:t>
      </w:r>
      <w:proofErr w:type="spellStart"/>
      <w:r w:rsidR="00732778" w:rsidRPr="00732778">
        <w:rPr>
          <w:rFonts w:cstheme="minorHAnsi"/>
        </w:rPr>
        <w:t>token'ınınız</w:t>
      </w:r>
      <w:proofErr w:type="spellEnd"/>
      <w:r w:rsidR="00732778" w:rsidRPr="00732778">
        <w:rPr>
          <w:rFonts w:cstheme="minorHAnsi"/>
        </w:rPr>
        <w:t xml:space="preserve"> için parola belirleyerek kullanıma başlayabilirsiniz.</w:t>
      </w:r>
    </w:p>
    <w:p w14:paraId="1B2FAEC3" w14:textId="77777777" w:rsidR="009552C6" w:rsidRDefault="009552C6" w:rsidP="009552C6">
      <w:pPr>
        <w:jc w:val="center"/>
      </w:pPr>
      <w:r>
        <w:rPr>
          <w:rFonts w:cstheme="minorHAnsi"/>
          <w:noProof/>
          <w:lang w:eastAsia="tr-TR"/>
        </w:rPr>
        <mc:AlternateContent>
          <mc:Choice Requires="wpg">
            <w:drawing>
              <wp:inline distT="0" distB="0" distL="0" distR="0" wp14:anchorId="0F0B1E16" wp14:editId="1595ED8A">
                <wp:extent cx="3513165" cy="3359785"/>
                <wp:effectExtent l="0" t="0" r="0" b="0"/>
                <wp:docPr id="18538" name="Group 18538"/>
                <wp:cNvGraphicFramePr/>
                <a:graphic xmlns:a="http://schemas.openxmlformats.org/drawingml/2006/main">
                  <a:graphicData uri="http://schemas.microsoft.com/office/word/2010/wordprocessingGroup">
                    <wpg:wgp>
                      <wpg:cNvGrpSpPr/>
                      <wpg:grpSpPr>
                        <a:xfrm>
                          <a:off x="0" y="0"/>
                          <a:ext cx="3513164" cy="3359784"/>
                          <a:chOff x="462" y="0"/>
                          <a:chExt cx="3513164" cy="3359784"/>
                        </a:xfrm>
                      </wpg:grpSpPr>
                      <pic:pic xmlns:pic="http://schemas.openxmlformats.org/drawingml/2006/picture">
                        <pic:nvPicPr>
                          <pic:cNvPr id="18539" name="Picture 18539"/>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bwMode="auto">
                          <a:xfrm>
                            <a:off x="462" y="0"/>
                            <a:ext cx="3513164" cy="3359784"/>
                          </a:xfrm>
                          <a:prstGeom prst="rect">
                            <a:avLst/>
                          </a:prstGeom>
                          <a:noFill/>
                          <a:ln>
                            <a:noFill/>
                          </a:ln>
                        </pic:spPr>
                      </pic:pic>
                      <wps:wsp>
                        <wps:cNvPr id="18540" name="Rectangle 18540"/>
                        <wps:cNvSpPr/>
                        <wps:spPr>
                          <a:xfrm>
                            <a:off x="2328301" y="3083442"/>
                            <a:ext cx="573696" cy="224301"/>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5E27EFF" id="Group 18538" o:spid="_x0000_s1026" style="width:276.65pt;height:264.55pt;mso-position-horizontal-relative:char;mso-position-vertical-relative:line" coordorigin="4" coordsize="35131,33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">
                <v:shape id="Picture 18539" o:spid="_x0000_s1027" type="#_x0000_t75" style="position:absolute;left:4;width:35132;height:3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">
                  <v:imagedata r:id="rId111" o:title=""/>
                  <v:path arrowok="t"/>
                </v:shape>
                <v:rect id="Rectangle 18540" o:spid="_x0000_s1028" style="position:absolute;left:23283;top:30834;width:5736;height:2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" filled="f" strokecolor="red" strokeweight="2pt"/>
                <w10:anchorlock/>
              </v:group>
            </w:pict>
          </mc:Fallback>
        </mc:AlternateContent>
      </w:r>
    </w:p>
    <w:p w14:paraId="6FB593EB" w14:textId="49AC60FC" w:rsidR="003B2F81" w:rsidRDefault="003B2F81" w:rsidP="003B2F81">
      <w:pPr>
        <w:jc w:val="center"/>
      </w:pPr>
    </w:p>
    <w:p w14:paraId="70ACB103" w14:textId="49F999B1" w:rsidR="009C0AD2" w:rsidRDefault="009C0AD2" w:rsidP="003B2F81">
      <w:pPr>
        <w:jc w:val="center"/>
      </w:pPr>
    </w:p>
    <w:p w14:paraId="534011AE" w14:textId="43770897" w:rsidR="008650C1" w:rsidRPr="003B692E" w:rsidRDefault="008650C1" w:rsidP="008650C1">
      <w:pPr>
        <w:jc w:val="center"/>
      </w:pPr>
    </w:p>
    <w:p w14:paraId="257BD3D1" w14:textId="404F5996" w:rsidR="003764CC" w:rsidRDefault="003764CC" w:rsidP="00A14F43">
      <w:pPr>
        <w:pStyle w:val="Heading1"/>
      </w:pPr>
      <w:r>
        <w:br w:type="page"/>
      </w:r>
    </w:p>
    <w:p w14:paraId="3F2C95ED" w14:textId="42D41FB3" w:rsidR="00046756" w:rsidRPr="003764CC" w:rsidRDefault="003764CC" w:rsidP="003764CC">
      <w:pPr>
        <w:pStyle w:val="Heading1"/>
        <w:ind w:right="1644"/>
        <w:jc w:val="right"/>
        <w:rPr>
          <w:sz w:val="44"/>
        </w:rPr>
      </w:pPr>
      <w:bookmarkStart w:id="58" w:name="_Toc68212253"/>
      <w:r w:rsidRPr="003764CC">
        <w:rPr>
          <w:noProof/>
          <w:sz w:val="44"/>
          <w:lang w:eastAsia="tr-TR"/>
        </w:rPr>
        <w:lastRenderedPageBreak/>
        <mc:AlternateContent>
          <mc:Choice Requires="wps">
            <w:drawing>
              <wp:anchor distT="0" distB="0" distL="114300" distR="114300" simplePos="0" relativeHeight="251725824" behindDoc="0" locked="0" layoutInCell="1" allowOverlap="1" wp14:anchorId="0AD4FCFA" wp14:editId="67BF176C">
                <wp:simplePos x="0" y="0"/>
                <wp:positionH relativeFrom="page">
                  <wp:posOffset>5769610</wp:posOffset>
                </wp:positionH>
                <wp:positionV relativeFrom="page">
                  <wp:posOffset>966140</wp:posOffset>
                </wp:positionV>
                <wp:extent cx="1776730" cy="775970"/>
                <wp:effectExtent l="0" t="0" r="13970" b="24130"/>
                <wp:wrapNone/>
                <wp:docPr id="12" name="Rectangle 12"/>
                <wp:cNvGraphicFramePr/>
                <a:graphic xmlns:a="http://schemas.openxmlformats.org/drawingml/2006/main">
                  <a:graphicData uri="http://schemas.microsoft.com/office/word/2010/wordprocessingShape">
                    <wps:wsp>
                      <wps:cNvSpPr/>
                      <wps:spPr>
                        <a:xfrm>
                          <a:off x="0" y="0"/>
                          <a:ext cx="1776730" cy="775970"/>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C12D05" w14:textId="47A89681" w:rsidR="00665E17" w:rsidRPr="00BC3482" w:rsidRDefault="00665E17" w:rsidP="003764CC">
                            <w:pPr>
                              <w:pStyle w:val="Title"/>
                              <w:jc w:val="center"/>
                              <w:rPr>
                                <w:rFonts w:ascii="Arial" w:hAnsi="Arial" w:cs="Arial"/>
                                <w:b/>
                                <w:sz w:val="96"/>
                              </w:rPr>
                            </w:pPr>
                            <w:r>
                              <w:rPr>
                                <w:rFonts w:ascii="Arial" w:hAnsi="Arial" w:cs="Arial"/>
                                <w:b/>
                                <w:sz w:val="96"/>
                              </w:rPr>
                              <w:t>5</w:t>
                            </w:r>
                          </w:p>
                          <w:p w14:paraId="1BE8FFFF" w14:textId="77777777" w:rsidR="00665E17" w:rsidRDefault="00665E17" w:rsidP="003764C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4FCFA" id="Rectangle 12" o:spid="_x0000_s1038" style="position:absolute;left:0;text-align:left;margin-left:454.3pt;margin-top:76.05pt;width:139.9pt;height:61.1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" fillcolor="#2e74b5 [2404]" strokecolor="#2e74b5 [2404]" strokeweight="1pt">
                <v:textbox>
                  <w:txbxContent>
                    <w:p w14:paraId="66C12D05" w14:textId="47A89681" w:rsidR="00665E17" w:rsidRPr="00BC3482" w:rsidRDefault="00665E17" w:rsidP="003764CC">
                      <w:pPr>
                        <w:pStyle w:val="Title"/>
                        <w:jc w:val="center"/>
                        <w:rPr>
                          <w:rFonts w:ascii="Arial" w:hAnsi="Arial" w:cs="Arial"/>
                          <w:b/>
                          <w:sz w:val="96"/>
                        </w:rPr>
                      </w:pPr>
                      <w:r>
                        <w:rPr>
                          <w:rFonts w:ascii="Arial" w:hAnsi="Arial" w:cs="Arial"/>
                          <w:b/>
                          <w:sz w:val="96"/>
                        </w:rPr>
                        <w:t>5</w:t>
                      </w:r>
                    </w:p>
                    <w:p w14:paraId="1BE8FFFF" w14:textId="77777777" w:rsidR="00665E17" w:rsidRDefault="00665E17" w:rsidP="003764CC"/>
                  </w:txbxContent>
                </v:textbox>
                <w10:wrap anchorx="page" anchory="page"/>
              </v:rect>
            </w:pict>
          </mc:Fallback>
        </mc:AlternateContent>
      </w:r>
      <w:r w:rsidRPr="003764CC">
        <w:rPr>
          <w:sz w:val="44"/>
        </w:rPr>
        <w:t>ARIZA GİDERME</w:t>
      </w:r>
      <w:bookmarkEnd w:id="58"/>
    </w:p>
    <w:sectPr w:rsidR="00046756" w:rsidRPr="003764CC" w:rsidSect="00212138">
      <w:headerReference w:type="even" r:id="rId112"/>
      <w:headerReference w:type="default" r:id="rId113"/>
      <w:footerReference w:type="even" r:id="rId114"/>
      <w:footerReference w:type="default" r:id="rId115"/>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 w:author="Aylin Altinbas" w:date="2021-04-12T14:01:00Z" w:initials="AA">
    <w:p w14:paraId="77D86D5D" w14:textId="143D5014" w:rsidR="00665E17" w:rsidRDefault="00665E17">
      <w:pPr>
        <w:pStyle w:val="CommentText"/>
      </w:pPr>
      <w:r>
        <w:rPr>
          <w:rStyle w:val="CommentReference"/>
        </w:rPr>
        <w:annotationRef/>
      </w:r>
      <w:r>
        <w:t>Öncesine download.kryptos.com.tr yazılabilir.</w:t>
      </w:r>
    </w:p>
  </w:comment>
  <w:comment w:id="16" w:author="Aylin Altinbas" w:date="2021-04-12T14:07:00Z" w:initials="AA">
    <w:p w14:paraId="0617D839" w14:textId="4EFAFACB" w:rsidR="00665E17" w:rsidRDefault="00665E17">
      <w:pPr>
        <w:pStyle w:val="CommentText"/>
      </w:pPr>
      <w:r>
        <w:rPr>
          <w:rStyle w:val="CommentReference"/>
        </w:rPr>
        <w:annotationRef/>
      </w:r>
      <w:r>
        <w:t>Bu ekranlar eski. Sekmelerdeki ayarlar yazısı kaldırıldı.</w:t>
      </w:r>
    </w:p>
  </w:comment>
  <w:comment w:id="24" w:author="Aylin Altinbas" w:date="2021-04-12T14:24:00Z" w:initials="AA">
    <w:p w14:paraId="2D4534EE" w14:textId="03B7223D" w:rsidR="009051D0" w:rsidRDefault="009051D0">
      <w:pPr>
        <w:pStyle w:val="CommentText"/>
      </w:pPr>
      <w:r>
        <w:rPr>
          <w:rStyle w:val="CommentReference"/>
        </w:rPr>
        <w:annotationRef/>
      </w:r>
      <w:r>
        <w:t>Kryptos uygulaması artık Outlook uygulamasını açmamaktadır.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7D86D5D" w15:done="0"/>
  <w15:commentEx w15:paraId="0617D839" w15:done="0"/>
  <w15:commentEx w15:paraId="2D4534E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E093AA" w14:textId="77777777" w:rsidR="009C1C53" w:rsidRDefault="009C1C53" w:rsidP="001374E9">
      <w:pPr>
        <w:spacing w:after="0" w:line="240" w:lineRule="auto"/>
      </w:pPr>
      <w:r>
        <w:separator/>
      </w:r>
    </w:p>
  </w:endnote>
  <w:endnote w:type="continuationSeparator" w:id="0">
    <w:p w14:paraId="5DB81734" w14:textId="77777777" w:rsidR="009C1C53" w:rsidRDefault="009C1C53" w:rsidP="001374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Garamond">
    <w:panose1 w:val="02020404030301010803"/>
    <w:charset w:val="A2"/>
    <w:family w:val="roman"/>
    <w:pitch w:val="variable"/>
    <w:sig w:usb0="00000287" w:usb1="00000000" w:usb2="00000000" w:usb3="00000000" w:csb0="0000009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8987512"/>
      <w:docPartObj>
        <w:docPartGallery w:val="Page Numbers (Bottom of Page)"/>
        <w:docPartUnique/>
      </w:docPartObj>
    </w:sdtPr>
    <w:sdtEndPr>
      <w:rPr>
        <w:noProof/>
      </w:rPr>
    </w:sdtEndPr>
    <w:sdtContent>
      <w:tbl>
        <w:tblPr>
          <w:tblStyle w:val="TableGrid"/>
          <w:tblW w:w="10348" w:type="dxa"/>
          <w:tblInd w:w="-572"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8"/>
        </w:tblGrid>
        <w:tr w:rsidR="00665E17" w14:paraId="1F1BD0CF" w14:textId="77777777" w:rsidTr="00D36231">
          <w:tc>
            <w:tcPr>
              <w:tcW w:w="10348" w:type="dxa"/>
              <w:tcBorders>
                <w:top w:val="single" w:sz="18" w:space="0" w:color="2E74B5" w:themeColor="accent1" w:themeShade="BF"/>
              </w:tcBorders>
            </w:tcPr>
            <w:p w14:paraId="72B183D7" w14:textId="1C0F0627" w:rsidR="00665E17" w:rsidRDefault="00665E17">
              <w:pPr>
                <w:pStyle w:val="Footer"/>
                <w:jc w:val="center"/>
              </w:pPr>
              <w:r>
                <w:fldChar w:fldCharType="begin"/>
              </w:r>
              <w:r>
                <w:instrText xml:space="preserve"> PAGE   \* MERGEFORMAT </w:instrText>
              </w:r>
              <w:r>
                <w:fldChar w:fldCharType="separate"/>
              </w:r>
              <w:r w:rsidR="00742103">
                <w:rPr>
                  <w:noProof/>
                </w:rPr>
                <w:t>40</w:t>
              </w:r>
              <w:r>
                <w:rPr>
                  <w:noProof/>
                </w:rPr>
                <w:fldChar w:fldCharType="end"/>
              </w:r>
            </w:p>
          </w:tc>
        </w:tr>
      </w:tbl>
      <w:p w14:paraId="65DEE01A" w14:textId="0E76099A" w:rsidR="00665E17" w:rsidRDefault="00665E17" w:rsidP="000B4FFE">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348" w:type="dxa"/>
      <w:tblInd w:w="-572" w:type="dxa"/>
      <w:tblBorders>
        <w:top w:val="double" w:sz="1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8"/>
    </w:tblGrid>
    <w:tr w:rsidR="00665E17" w14:paraId="1C98DEEC" w14:textId="77777777" w:rsidTr="00D36231">
      <w:tc>
        <w:tcPr>
          <w:tcW w:w="10348" w:type="dxa"/>
          <w:tcBorders>
            <w:top w:val="single" w:sz="18" w:space="0" w:color="2E74B5" w:themeColor="accent1" w:themeShade="BF"/>
          </w:tcBorders>
        </w:tcPr>
        <w:sdt>
          <w:sdtPr>
            <w:id w:val="-1733236945"/>
            <w:docPartObj>
              <w:docPartGallery w:val="Page Numbers (Bottom of Page)"/>
              <w:docPartUnique/>
            </w:docPartObj>
          </w:sdtPr>
          <w:sdtEndPr>
            <w:rPr>
              <w:noProof/>
            </w:rPr>
          </w:sdtEndPr>
          <w:sdtContent>
            <w:p w14:paraId="792BB3AD" w14:textId="68B5D08B" w:rsidR="00665E17" w:rsidRDefault="00665E17" w:rsidP="00212138">
              <w:pPr>
                <w:pStyle w:val="Footer"/>
                <w:jc w:val="center"/>
                <w:rPr>
                  <w:noProof/>
                </w:rPr>
              </w:pPr>
              <w:r>
                <w:fldChar w:fldCharType="begin"/>
              </w:r>
              <w:r>
                <w:instrText xml:space="preserve"> PAGE   \* MERGEFORMAT </w:instrText>
              </w:r>
              <w:r>
                <w:fldChar w:fldCharType="separate"/>
              </w:r>
              <w:r w:rsidR="00742103">
                <w:rPr>
                  <w:noProof/>
                </w:rPr>
                <w:t>39</w:t>
              </w:r>
              <w:r>
                <w:rPr>
                  <w:noProof/>
                </w:rPr>
                <w:fldChar w:fldCharType="end"/>
              </w:r>
            </w:p>
          </w:sdtContent>
        </w:sdt>
      </w:tc>
    </w:tr>
  </w:tbl>
  <w:p w14:paraId="1E2D2FB5" w14:textId="77777777" w:rsidR="00665E17" w:rsidRDefault="00665E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8FA5E5" w14:textId="77777777" w:rsidR="009C1C53" w:rsidRDefault="009C1C53" w:rsidP="001374E9">
      <w:pPr>
        <w:spacing w:after="0" w:line="240" w:lineRule="auto"/>
      </w:pPr>
      <w:r>
        <w:separator/>
      </w:r>
    </w:p>
  </w:footnote>
  <w:footnote w:type="continuationSeparator" w:id="0">
    <w:p w14:paraId="53D8A8D1" w14:textId="77777777" w:rsidR="009C1C53" w:rsidRDefault="009C1C53" w:rsidP="001374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348" w:type="dxa"/>
      <w:tblInd w:w="-572"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8"/>
    </w:tblGrid>
    <w:tr w:rsidR="00665E17" w14:paraId="73049D64" w14:textId="77777777" w:rsidTr="00D36231">
      <w:tc>
        <w:tcPr>
          <w:tcW w:w="10348" w:type="dxa"/>
          <w:tcBorders>
            <w:bottom w:val="single" w:sz="18" w:space="0" w:color="2E74B5" w:themeColor="accent1" w:themeShade="BF"/>
          </w:tcBorders>
        </w:tcPr>
        <w:p w14:paraId="2D753011" w14:textId="77777777" w:rsidR="00665E17" w:rsidRDefault="00665E17" w:rsidP="008F248F">
          <w:pPr>
            <w:pStyle w:val="Header"/>
            <w:tabs>
              <w:tab w:val="left" w:pos="3328"/>
              <w:tab w:val="right" w:pos="10132"/>
            </w:tabs>
            <w:jc w:val="left"/>
          </w:pPr>
          <w:r>
            <w:tab/>
          </w:r>
          <w:r>
            <w:tab/>
          </w:r>
          <w:r>
            <w:tab/>
          </w:r>
          <w:r w:rsidRPr="007945E8">
            <w:rPr>
              <w:noProof/>
              <w:lang w:eastAsia="tr-TR"/>
            </w:rPr>
            <w:drawing>
              <wp:inline distT="0" distB="0" distL="0" distR="0" wp14:anchorId="0A7C0E8B" wp14:editId="5446A131">
                <wp:extent cx="1105232" cy="400269"/>
                <wp:effectExtent l="0" t="0" r="0" b="0"/>
                <wp:docPr id="23" name="Resim 31" descr="CTech-TUSAS-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ch-TUSAS-T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5232" cy="400269"/>
                        </a:xfrm>
                        <a:prstGeom prst="rect">
                          <a:avLst/>
                        </a:prstGeom>
                        <a:noFill/>
                        <a:ln>
                          <a:noFill/>
                        </a:ln>
                      </pic:spPr>
                    </pic:pic>
                  </a:graphicData>
                </a:graphic>
              </wp:inline>
            </w:drawing>
          </w:r>
        </w:p>
        <w:p w14:paraId="4E321962" w14:textId="1D24F26E" w:rsidR="00665E17" w:rsidRPr="00C76175" w:rsidRDefault="00665E17" w:rsidP="008F248F">
          <w:pPr>
            <w:pStyle w:val="Header"/>
            <w:tabs>
              <w:tab w:val="left" w:pos="3328"/>
              <w:tab w:val="right" w:pos="10132"/>
            </w:tabs>
            <w:jc w:val="left"/>
            <w:rPr>
              <w:sz w:val="14"/>
            </w:rPr>
          </w:pPr>
        </w:p>
      </w:tc>
    </w:tr>
  </w:tbl>
  <w:p w14:paraId="02661A08" w14:textId="3AE8DEEC" w:rsidR="00665E17" w:rsidRDefault="00665E17" w:rsidP="00A61F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348" w:type="dxa"/>
      <w:tblInd w:w="-567"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8"/>
    </w:tblGrid>
    <w:tr w:rsidR="00665E17" w14:paraId="6DF143C2" w14:textId="77777777" w:rsidTr="00D36231">
      <w:tc>
        <w:tcPr>
          <w:tcW w:w="10348" w:type="dxa"/>
          <w:tcBorders>
            <w:bottom w:val="single" w:sz="18" w:space="0" w:color="2E74B5" w:themeColor="accent1" w:themeShade="BF"/>
          </w:tcBorders>
        </w:tcPr>
        <w:p w14:paraId="4CD61AA3" w14:textId="77777777" w:rsidR="00665E17" w:rsidRPr="001749C5" w:rsidRDefault="00665E17">
          <w:pPr>
            <w:pStyle w:val="Header"/>
            <w:rPr>
              <w:sz w:val="14"/>
            </w:rPr>
          </w:pPr>
          <w:r w:rsidRPr="007945E8">
            <w:rPr>
              <w:noProof/>
              <w:lang w:eastAsia="tr-TR"/>
            </w:rPr>
            <w:drawing>
              <wp:inline distT="0" distB="0" distL="0" distR="0" wp14:anchorId="2148AA5E" wp14:editId="44AB3857">
                <wp:extent cx="1105232" cy="400269"/>
                <wp:effectExtent l="0" t="0" r="0" b="0"/>
                <wp:docPr id="21" name="Resim 31" descr="CTech-TUSAS-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ch-TUSAS-T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5232" cy="400269"/>
                        </a:xfrm>
                        <a:prstGeom prst="rect">
                          <a:avLst/>
                        </a:prstGeom>
                        <a:noFill/>
                        <a:ln>
                          <a:noFill/>
                        </a:ln>
                      </pic:spPr>
                    </pic:pic>
                  </a:graphicData>
                </a:graphic>
              </wp:inline>
            </w:drawing>
          </w:r>
        </w:p>
        <w:p w14:paraId="51A2CF23" w14:textId="390696DB" w:rsidR="00665E17" w:rsidRPr="001749C5" w:rsidRDefault="00665E17">
          <w:pPr>
            <w:pStyle w:val="Header"/>
            <w:rPr>
              <w:sz w:val="8"/>
            </w:rPr>
          </w:pPr>
        </w:p>
      </w:tc>
    </w:tr>
  </w:tbl>
  <w:p w14:paraId="0FBF55B7" w14:textId="77777777" w:rsidR="00665E17" w:rsidRDefault="00665E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30E8"/>
    <w:multiLevelType w:val="hybridMultilevel"/>
    <w:tmpl w:val="BCAA4632"/>
    <w:lvl w:ilvl="0" w:tplc="04090003">
      <w:start w:val="1"/>
      <w:numFmt w:val="bullet"/>
      <w:lvlText w:val="o"/>
      <w:lvlJc w:val="left"/>
      <w:pPr>
        <w:ind w:left="643" w:hanging="360"/>
      </w:pPr>
      <w:rPr>
        <w:rFonts w:ascii="Courier New" w:hAnsi="Courier New" w:cs="Courier New"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1" w15:restartNumberingAfterBreak="0">
    <w:nsid w:val="03C84E0B"/>
    <w:multiLevelType w:val="hybridMultilevel"/>
    <w:tmpl w:val="F47CECB4"/>
    <w:lvl w:ilvl="0" w:tplc="500AEC88">
      <w:start w:val="1"/>
      <w:numFmt w:val="decimal"/>
      <w:lvlText w:val="%1."/>
      <w:lvlJc w:val="left"/>
      <w:pPr>
        <w:ind w:left="360" w:hanging="360"/>
      </w:pPr>
      <w:rPr>
        <w:b/>
        <w:color w:val="FFFFFF" w:themeColor="background1"/>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5A36667"/>
    <w:multiLevelType w:val="hybridMultilevel"/>
    <w:tmpl w:val="F47CECB4"/>
    <w:lvl w:ilvl="0" w:tplc="500AEC88">
      <w:start w:val="1"/>
      <w:numFmt w:val="decimal"/>
      <w:lvlText w:val="%1."/>
      <w:lvlJc w:val="left"/>
      <w:pPr>
        <w:ind w:left="360" w:hanging="360"/>
      </w:pPr>
      <w:rPr>
        <w:b/>
        <w:color w:val="FFFFFF" w:themeColor="background1"/>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8DD4032"/>
    <w:multiLevelType w:val="hybridMultilevel"/>
    <w:tmpl w:val="EB0E0C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A3D7320"/>
    <w:multiLevelType w:val="hybridMultilevel"/>
    <w:tmpl w:val="E930662C"/>
    <w:lvl w:ilvl="0" w:tplc="2572EBF8">
      <w:start w:val="1"/>
      <w:numFmt w:val="decimal"/>
      <w:lvlText w:val="%1."/>
      <w:lvlJc w:val="left"/>
      <w:pPr>
        <w:ind w:left="360" w:hanging="360"/>
      </w:pPr>
      <w:rPr>
        <w:rFonts w:hint="default"/>
        <w:b/>
        <w:color w:val="FFFFFF" w:themeColor="background1"/>
        <w:sz w:val="22"/>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5" w15:restartNumberingAfterBreak="0">
    <w:nsid w:val="0A503E67"/>
    <w:multiLevelType w:val="hybridMultilevel"/>
    <w:tmpl w:val="8B6E8D12"/>
    <w:lvl w:ilvl="0" w:tplc="D59EC132">
      <w:start w:val="3"/>
      <w:numFmt w:val="lowerLetter"/>
      <w:lvlText w:val="%1."/>
      <w:lvlJc w:val="left"/>
      <w:pPr>
        <w:ind w:left="1440" w:hanging="360"/>
      </w:pPr>
      <w:rPr>
        <w:rFonts w:hint="default"/>
        <w:color w:val="FFFFFF" w:themeColor="background1"/>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0A7F66EE"/>
    <w:multiLevelType w:val="hybridMultilevel"/>
    <w:tmpl w:val="62688390"/>
    <w:lvl w:ilvl="0" w:tplc="BEAA2F5E">
      <w:start w:val="1"/>
      <w:numFmt w:val="decimal"/>
      <w:lvlText w:val="%1."/>
      <w:lvlJc w:val="left"/>
      <w:pPr>
        <w:ind w:left="360" w:hanging="360"/>
      </w:pPr>
      <w:rPr>
        <w:rFonts w:hint="default"/>
        <w:b/>
        <w:color w:val="FFFFFF" w:themeColor="background1"/>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7" w15:restartNumberingAfterBreak="0">
    <w:nsid w:val="0DFA6E27"/>
    <w:multiLevelType w:val="hybridMultilevel"/>
    <w:tmpl w:val="8E5CFAF6"/>
    <w:lvl w:ilvl="0" w:tplc="49CC7614">
      <w:start w:val="1"/>
      <w:numFmt w:val="decimal"/>
      <w:lvlText w:val="%1."/>
      <w:lvlJc w:val="left"/>
      <w:pPr>
        <w:ind w:left="720" w:hanging="360"/>
      </w:pPr>
      <w:rPr>
        <w:rFonts w:hint="default"/>
        <w:b/>
        <w:color w:val="FFFFFF" w:themeColor="background1"/>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0EC0215D"/>
    <w:multiLevelType w:val="hybridMultilevel"/>
    <w:tmpl w:val="50702AC6"/>
    <w:lvl w:ilvl="0" w:tplc="77C06DA6">
      <w:start w:val="1"/>
      <w:numFmt w:val="decimal"/>
      <w:lvlText w:val="%1."/>
      <w:lvlJc w:val="left"/>
      <w:pPr>
        <w:ind w:left="720" w:hanging="360"/>
      </w:pPr>
      <w:rPr>
        <w:rFonts w:hint="default"/>
        <w:b/>
        <w:color w:val="FFFFFF" w:themeColor="background1"/>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11F061AC"/>
    <w:multiLevelType w:val="hybridMultilevel"/>
    <w:tmpl w:val="A65A6A5C"/>
    <w:lvl w:ilvl="0" w:tplc="B1A81084">
      <w:start w:val="1"/>
      <w:numFmt w:val="decimal"/>
      <w:lvlText w:val="%1."/>
      <w:lvlJc w:val="left"/>
      <w:pPr>
        <w:ind w:left="720" w:hanging="360"/>
      </w:pPr>
      <w:rPr>
        <w:rFonts w:hint="default"/>
        <w:b/>
        <w:color w:val="FFFFFF" w:themeColor="background1"/>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1546552C"/>
    <w:multiLevelType w:val="hybridMultilevel"/>
    <w:tmpl w:val="82BE187C"/>
    <w:lvl w:ilvl="0" w:tplc="DDE2BC02">
      <w:start w:val="4"/>
      <w:numFmt w:val="decimal"/>
      <w:lvlText w:val="%1."/>
      <w:lvlJc w:val="left"/>
      <w:pPr>
        <w:ind w:left="360" w:hanging="360"/>
      </w:pPr>
      <w:rPr>
        <w:rFonts w:hint="default"/>
        <w:b/>
        <w:color w:val="FFFFFF" w:themeColor="background1"/>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17A6778A"/>
    <w:multiLevelType w:val="hybridMultilevel"/>
    <w:tmpl w:val="B1C4524A"/>
    <w:lvl w:ilvl="0" w:tplc="335E2DF6">
      <w:start w:val="1"/>
      <w:numFmt w:val="lowerLetter"/>
      <w:lvlText w:val="%1."/>
      <w:lvlJc w:val="left"/>
      <w:pPr>
        <w:ind w:left="360" w:hanging="360"/>
      </w:pPr>
      <w:rPr>
        <w:rFonts w:hint="default"/>
        <w:b/>
        <w:color w:val="FFFFFF" w:themeColor="background1"/>
      </w:r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2" w15:restartNumberingAfterBreak="0">
    <w:nsid w:val="18744B12"/>
    <w:multiLevelType w:val="hybridMultilevel"/>
    <w:tmpl w:val="20E67F6E"/>
    <w:lvl w:ilvl="0" w:tplc="3CF042EE">
      <w:start w:val="1"/>
      <w:numFmt w:val="decimal"/>
      <w:lvlText w:val="%1."/>
      <w:lvlJc w:val="left"/>
      <w:pPr>
        <w:ind w:left="720" w:hanging="360"/>
      </w:pPr>
      <w:rPr>
        <w:b/>
        <w:color w:val="FFFFFF" w:themeColor="background1"/>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1B6245B8"/>
    <w:multiLevelType w:val="hybridMultilevel"/>
    <w:tmpl w:val="73AC208C"/>
    <w:lvl w:ilvl="0" w:tplc="E3F49934">
      <w:start w:val="1"/>
      <w:numFmt w:val="decimal"/>
      <w:lvlText w:val="%1."/>
      <w:lvlJc w:val="left"/>
      <w:pPr>
        <w:ind w:left="720" w:hanging="360"/>
      </w:pPr>
      <w:rPr>
        <w:rFonts w:hint="default"/>
        <w:b/>
        <w:color w:val="FFFFFF" w:themeColor="background1"/>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1BF12FB2"/>
    <w:multiLevelType w:val="hybridMultilevel"/>
    <w:tmpl w:val="0118760A"/>
    <w:lvl w:ilvl="0" w:tplc="FCB8B856">
      <w:start w:val="1"/>
      <w:numFmt w:val="decimal"/>
      <w:lvlText w:val="%1."/>
      <w:lvlJc w:val="left"/>
      <w:pPr>
        <w:ind w:left="720" w:hanging="360"/>
      </w:pPr>
      <w:rPr>
        <w:rFonts w:hint="default"/>
        <w:b/>
        <w:color w:val="FFFFFF" w:themeColor="background1"/>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1BF41220"/>
    <w:multiLevelType w:val="multilevel"/>
    <w:tmpl w:val="B5CC0BD2"/>
    <w:lvl w:ilvl="0">
      <w:start w:val="1"/>
      <w:numFmt w:val="decimal"/>
      <w:lvlText w:val="%1."/>
      <w:lvlJc w:val="left"/>
      <w:pPr>
        <w:ind w:left="825" w:hanging="825"/>
      </w:pPr>
      <w:rPr>
        <w:rFonts w:hint="default"/>
      </w:rPr>
    </w:lvl>
    <w:lvl w:ilvl="1">
      <w:start w:val="1"/>
      <w:numFmt w:val="decimal"/>
      <w:lvlText w:val="%1.%2."/>
      <w:lvlJc w:val="left"/>
      <w:pPr>
        <w:ind w:left="915" w:hanging="825"/>
      </w:pPr>
      <w:rPr>
        <w:rFonts w:hint="default"/>
      </w:rPr>
    </w:lvl>
    <w:lvl w:ilvl="2">
      <w:start w:val="1"/>
      <w:numFmt w:val="decimal"/>
      <w:lvlText w:val="%1.%2.%3."/>
      <w:lvlJc w:val="left"/>
      <w:pPr>
        <w:ind w:left="1005" w:hanging="825"/>
      </w:pPr>
      <w:rPr>
        <w:rFonts w:hint="default"/>
      </w:rPr>
    </w:lvl>
    <w:lvl w:ilvl="3">
      <w:start w:val="1"/>
      <w:numFmt w:val="decimal"/>
      <w:lvlText w:val="%1.%2.%3.%4."/>
      <w:lvlJc w:val="left"/>
      <w:pPr>
        <w:ind w:left="1095" w:hanging="825"/>
      </w:pPr>
      <w:rPr>
        <w:rFonts w:hint="default"/>
      </w:rPr>
    </w:lvl>
    <w:lvl w:ilvl="4">
      <w:start w:val="1"/>
      <w:numFmt w:val="decimal"/>
      <w:pStyle w:val="Heading6"/>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16" w15:restartNumberingAfterBreak="0">
    <w:nsid w:val="24627EE6"/>
    <w:multiLevelType w:val="hybridMultilevel"/>
    <w:tmpl w:val="0A04A35A"/>
    <w:lvl w:ilvl="0" w:tplc="CFB28D44">
      <w:start w:val="1"/>
      <w:numFmt w:val="decimal"/>
      <w:lvlText w:val="%1."/>
      <w:lvlJc w:val="left"/>
      <w:pPr>
        <w:ind w:left="502" w:hanging="360"/>
      </w:pPr>
      <w:rPr>
        <w:rFonts w:hint="default"/>
      </w:rPr>
    </w:lvl>
    <w:lvl w:ilvl="1" w:tplc="041F0019" w:tentative="1">
      <w:start w:val="1"/>
      <w:numFmt w:val="lowerLetter"/>
      <w:lvlText w:val="%2."/>
      <w:lvlJc w:val="left"/>
      <w:pPr>
        <w:ind w:left="1222" w:hanging="360"/>
      </w:pPr>
    </w:lvl>
    <w:lvl w:ilvl="2" w:tplc="041F001B" w:tentative="1">
      <w:start w:val="1"/>
      <w:numFmt w:val="lowerRoman"/>
      <w:lvlText w:val="%3."/>
      <w:lvlJc w:val="right"/>
      <w:pPr>
        <w:ind w:left="1942" w:hanging="180"/>
      </w:pPr>
    </w:lvl>
    <w:lvl w:ilvl="3" w:tplc="041F000F" w:tentative="1">
      <w:start w:val="1"/>
      <w:numFmt w:val="decimal"/>
      <w:lvlText w:val="%4."/>
      <w:lvlJc w:val="left"/>
      <w:pPr>
        <w:ind w:left="2662" w:hanging="360"/>
      </w:pPr>
    </w:lvl>
    <w:lvl w:ilvl="4" w:tplc="041F0019" w:tentative="1">
      <w:start w:val="1"/>
      <w:numFmt w:val="lowerLetter"/>
      <w:lvlText w:val="%5."/>
      <w:lvlJc w:val="left"/>
      <w:pPr>
        <w:ind w:left="3382" w:hanging="360"/>
      </w:pPr>
    </w:lvl>
    <w:lvl w:ilvl="5" w:tplc="041F001B" w:tentative="1">
      <w:start w:val="1"/>
      <w:numFmt w:val="lowerRoman"/>
      <w:lvlText w:val="%6."/>
      <w:lvlJc w:val="right"/>
      <w:pPr>
        <w:ind w:left="4102" w:hanging="180"/>
      </w:pPr>
    </w:lvl>
    <w:lvl w:ilvl="6" w:tplc="041F000F" w:tentative="1">
      <w:start w:val="1"/>
      <w:numFmt w:val="decimal"/>
      <w:lvlText w:val="%7."/>
      <w:lvlJc w:val="left"/>
      <w:pPr>
        <w:ind w:left="4822" w:hanging="360"/>
      </w:pPr>
    </w:lvl>
    <w:lvl w:ilvl="7" w:tplc="041F0019" w:tentative="1">
      <w:start w:val="1"/>
      <w:numFmt w:val="lowerLetter"/>
      <w:lvlText w:val="%8."/>
      <w:lvlJc w:val="left"/>
      <w:pPr>
        <w:ind w:left="5542" w:hanging="360"/>
      </w:pPr>
    </w:lvl>
    <w:lvl w:ilvl="8" w:tplc="041F001B" w:tentative="1">
      <w:start w:val="1"/>
      <w:numFmt w:val="lowerRoman"/>
      <w:lvlText w:val="%9."/>
      <w:lvlJc w:val="right"/>
      <w:pPr>
        <w:ind w:left="6262" w:hanging="180"/>
      </w:pPr>
    </w:lvl>
  </w:abstractNum>
  <w:abstractNum w:abstractNumId="17" w15:restartNumberingAfterBreak="0">
    <w:nsid w:val="25684638"/>
    <w:multiLevelType w:val="hybridMultilevel"/>
    <w:tmpl w:val="37342E9E"/>
    <w:lvl w:ilvl="0" w:tplc="041F0001">
      <w:start w:val="1"/>
      <w:numFmt w:val="bullet"/>
      <w:lvlText w:val=""/>
      <w:lvlJc w:val="left"/>
      <w:pPr>
        <w:ind w:left="502" w:hanging="360"/>
      </w:pPr>
      <w:rPr>
        <w:rFonts w:ascii="Symbol" w:hAnsi="Symbol" w:hint="default"/>
      </w:rPr>
    </w:lvl>
    <w:lvl w:ilvl="1" w:tplc="041F0003" w:tentative="1">
      <w:start w:val="1"/>
      <w:numFmt w:val="bullet"/>
      <w:lvlText w:val="o"/>
      <w:lvlJc w:val="left"/>
      <w:pPr>
        <w:ind w:left="1222" w:hanging="360"/>
      </w:pPr>
      <w:rPr>
        <w:rFonts w:ascii="Courier New" w:hAnsi="Courier New" w:cs="Courier New" w:hint="default"/>
      </w:rPr>
    </w:lvl>
    <w:lvl w:ilvl="2" w:tplc="041F0005" w:tentative="1">
      <w:start w:val="1"/>
      <w:numFmt w:val="bullet"/>
      <w:lvlText w:val=""/>
      <w:lvlJc w:val="left"/>
      <w:pPr>
        <w:ind w:left="1942" w:hanging="360"/>
      </w:pPr>
      <w:rPr>
        <w:rFonts w:ascii="Wingdings" w:hAnsi="Wingdings" w:hint="default"/>
      </w:rPr>
    </w:lvl>
    <w:lvl w:ilvl="3" w:tplc="041F0001" w:tentative="1">
      <w:start w:val="1"/>
      <w:numFmt w:val="bullet"/>
      <w:lvlText w:val=""/>
      <w:lvlJc w:val="left"/>
      <w:pPr>
        <w:ind w:left="2662" w:hanging="360"/>
      </w:pPr>
      <w:rPr>
        <w:rFonts w:ascii="Symbol" w:hAnsi="Symbol" w:hint="default"/>
      </w:rPr>
    </w:lvl>
    <w:lvl w:ilvl="4" w:tplc="041F0003" w:tentative="1">
      <w:start w:val="1"/>
      <w:numFmt w:val="bullet"/>
      <w:lvlText w:val="o"/>
      <w:lvlJc w:val="left"/>
      <w:pPr>
        <w:ind w:left="3382" w:hanging="360"/>
      </w:pPr>
      <w:rPr>
        <w:rFonts w:ascii="Courier New" w:hAnsi="Courier New" w:cs="Courier New" w:hint="default"/>
      </w:rPr>
    </w:lvl>
    <w:lvl w:ilvl="5" w:tplc="041F0005" w:tentative="1">
      <w:start w:val="1"/>
      <w:numFmt w:val="bullet"/>
      <w:lvlText w:val=""/>
      <w:lvlJc w:val="left"/>
      <w:pPr>
        <w:ind w:left="4102" w:hanging="360"/>
      </w:pPr>
      <w:rPr>
        <w:rFonts w:ascii="Wingdings" w:hAnsi="Wingdings" w:hint="default"/>
      </w:rPr>
    </w:lvl>
    <w:lvl w:ilvl="6" w:tplc="041F0001" w:tentative="1">
      <w:start w:val="1"/>
      <w:numFmt w:val="bullet"/>
      <w:lvlText w:val=""/>
      <w:lvlJc w:val="left"/>
      <w:pPr>
        <w:ind w:left="4822" w:hanging="360"/>
      </w:pPr>
      <w:rPr>
        <w:rFonts w:ascii="Symbol" w:hAnsi="Symbol" w:hint="default"/>
      </w:rPr>
    </w:lvl>
    <w:lvl w:ilvl="7" w:tplc="041F0003" w:tentative="1">
      <w:start w:val="1"/>
      <w:numFmt w:val="bullet"/>
      <w:lvlText w:val="o"/>
      <w:lvlJc w:val="left"/>
      <w:pPr>
        <w:ind w:left="5542" w:hanging="360"/>
      </w:pPr>
      <w:rPr>
        <w:rFonts w:ascii="Courier New" w:hAnsi="Courier New" w:cs="Courier New" w:hint="default"/>
      </w:rPr>
    </w:lvl>
    <w:lvl w:ilvl="8" w:tplc="041F0005" w:tentative="1">
      <w:start w:val="1"/>
      <w:numFmt w:val="bullet"/>
      <w:lvlText w:val=""/>
      <w:lvlJc w:val="left"/>
      <w:pPr>
        <w:ind w:left="6262" w:hanging="360"/>
      </w:pPr>
      <w:rPr>
        <w:rFonts w:ascii="Wingdings" w:hAnsi="Wingdings" w:hint="default"/>
      </w:rPr>
    </w:lvl>
  </w:abstractNum>
  <w:abstractNum w:abstractNumId="18" w15:restartNumberingAfterBreak="0">
    <w:nsid w:val="2D2D63F5"/>
    <w:multiLevelType w:val="multilevel"/>
    <w:tmpl w:val="D152CF8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5356EE8"/>
    <w:multiLevelType w:val="hybridMultilevel"/>
    <w:tmpl w:val="20B04EAA"/>
    <w:lvl w:ilvl="0" w:tplc="041F0003">
      <w:start w:val="1"/>
      <w:numFmt w:val="bullet"/>
      <w:lvlText w:val="o"/>
      <w:lvlJc w:val="left"/>
      <w:pPr>
        <w:ind w:left="501" w:hanging="360"/>
      </w:pPr>
      <w:rPr>
        <w:rFonts w:ascii="Courier New" w:hAnsi="Courier New" w:cs="Courier New" w:hint="default"/>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20" w15:restartNumberingAfterBreak="0">
    <w:nsid w:val="36A80C2F"/>
    <w:multiLevelType w:val="hybridMultilevel"/>
    <w:tmpl w:val="1C401CFE"/>
    <w:lvl w:ilvl="0" w:tplc="894829BE">
      <w:start w:val="1"/>
      <w:numFmt w:val="lowerLetter"/>
      <w:lvlText w:val="%1."/>
      <w:lvlJc w:val="left"/>
      <w:pPr>
        <w:ind w:left="1440" w:hanging="360"/>
      </w:pPr>
      <w:rPr>
        <w:color w:val="FFFFFF" w:themeColor="background1"/>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36C44981"/>
    <w:multiLevelType w:val="hybridMultilevel"/>
    <w:tmpl w:val="2684208E"/>
    <w:lvl w:ilvl="0" w:tplc="286077D2">
      <w:start w:val="1"/>
      <w:numFmt w:val="decimal"/>
      <w:lvlText w:val="%1."/>
      <w:lvlJc w:val="left"/>
      <w:pPr>
        <w:ind w:left="720" w:hanging="360"/>
      </w:pPr>
      <w:rPr>
        <w:rFonts w:hint="default"/>
        <w:b/>
        <w:color w:val="FFFFFF" w:themeColor="background1"/>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38683204"/>
    <w:multiLevelType w:val="hybridMultilevel"/>
    <w:tmpl w:val="182E20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1855CC5"/>
    <w:multiLevelType w:val="hybridMultilevel"/>
    <w:tmpl w:val="0E4E0A74"/>
    <w:lvl w:ilvl="0" w:tplc="736C8D72">
      <w:start w:val="1"/>
      <w:numFmt w:val="decimal"/>
      <w:lvlText w:val="%1."/>
      <w:lvlJc w:val="left"/>
      <w:pPr>
        <w:ind w:left="720" w:hanging="360"/>
      </w:pPr>
      <w:rPr>
        <w:rFonts w:hint="default"/>
        <w:b/>
        <w:color w:val="FFFFFF" w:themeColor="background1"/>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465C7C57"/>
    <w:multiLevelType w:val="hybridMultilevel"/>
    <w:tmpl w:val="F46C6636"/>
    <w:lvl w:ilvl="0" w:tplc="041F0001">
      <w:start w:val="1"/>
      <w:numFmt w:val="bullet"/>
      <w:lvlText w:val=""/>
      <w:lvlJc w:val="left"/>
      <w:pPr>
        <w:ind w:left="644"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CD014F6"/>
    <w:multiLevelType w:val="hybridMultilevel"/>
    <w:tmpl w:val="20F24D4A"/>
    <w:lvl w:ilvl="0" w:tplc="908CCC00">
      <w:start w:val="1"/>
      <w:numFmt w:val="decimal"/>
      <w:lvlText w:val="%1."/>
      <w:lvlJc w:val="left"/>
      <w:pPr>
        <w:ind w:left="720" w:hanging="360"/>
      </w:pPr>
      <w:rPr>
        <w:rFonts w:hint="default"/>
        <w:b/>
        <w:color w:val="FFFFFF" w:themeColor="background1"/>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4D311BE9"/>
    <w:multiLevelType w:val="hybridMultilevel"/>
    <w:tmpl w:val="C1FC77A0"/>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7" w15:restartNumberingAfterBreak="0">
    <w:nsid w:val="60FD05A8"/>
    <w:multiLevelType w:val="hybridMultilevel"/>
    <w:tmpl w:val="FEB645E6"/>
    <w:lvl w:ilvl="0" w:tplc="19764080">
      <w:start w:val="1"/>
      <w:numFmt w:val="decimal"/>
      <w:lvlText w:val="%1."/>
      <w:lvlJc w:val="left"/>
      <w:pPr>
        <w:ind w:left="720" w:hanging="360"/>
      </w:pPr>
      <w:rPr>
        <w:rFonts w:hint="default"/>
        <w:b/>
        <w:color w:val="FFFFFF" w:themeColor="background1"/>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61BF36CE"/>
    <w:multiLevelType w:val="hybridMultilevel"/>
    <w:tmpl w:val="881C1BAA"/>
    <w:lvl w:ilvl="0" w:tplc="AD3C43BC">
      <w:start w:val="1"/>
      <w:numFmt w:val="decimal"/>
      <w:lvlText w:val="%1-"/>
      <w:lvlJc w:val="left"/>
      <w:pPr>
        <w:ind w:left="360" w:hanging="360"/>
      </w:pPr>
      <w:rPr>
        <w:rFonts w:ascii="Arial" w:hAnsi="Arial" w:cs="Arial" w:hint="default"/>
        <w:b/>
        <w:color w:val="000000"/>
      </w:rPr>
    </w:lvl>
    <w:lvl w:ilvl="1" w:tplc="041F000D">
      <w:start w:val="1"/>
      <w:numFmt w:val="bullet"/>
      <w:lvlText w:val=""/>
      <w:lvlJc w:val="left"/>
      <w:pPr>
        <w:ind w:left="1080" w:hanging="360"/>
      </w:pPr>
      <w:rPr>
        <w:rFonts w:ascii="Wingdings" w:hAnsi="Wingdings" w:hint="default"/>
      </w:rPr>
    </w:lvl>
    <w:lvl w:ilvl="2" w:tplc="F1304710">
      <w:start w:val="1"/>
      <w:numFmt w:val="decimal"/>
      <w:lvlText w:val="%3."/>
      <w:lvlJc w:val="right"/>
      <w:pPr>
        <w:ind w:left="1800" w:hanging="180"/>
      </w:pPr>
      <w:rPr>
        <w:rFonts w:ascii="Calibri" w:eastAsia="Calibri" w:hAnsi="Calibri" w:cs="Calibri"/>
        <w:color w:val="000000"/>
      </w:rPr>
    </w:lvl>
    <w:lvl w:ilvl="3" w:tplc="041F000F">
      <w:start w:val="1"/>
      <w:numFmt w:val="decimal"/>
      <w:lvlText w:val="%4."/>
      <w:lvlJc w:val="left"/>
      <w:pPr>
        <w:ind w:left="2520" w:hanging="360"/>
      </w:pPr>
    </w:lvl>
    <w:lvl w:ilvl="4" w:tplc="041F0019">
      <w:start w:val="1"/>
      <w:numFmt w:val="lowerLetter"/>
      <w:lvlText w:val="%5."/>
      <w:lvlJc w:val="left"/>
      <w:pPr>
        <w:ind w:left="3240" w:hanging="360"/>
      </w:pPr>
    </w:lvl>
    <w:lvl w:ilvl="5" w:tplc="041F001B">
      <w:start w:val="1"/>
      <w:numFmt w:val="lowerRoman"/>
      <w:lvlText w:val="%6."/>
      <w:lvlJc w:val="right"/>
      <w:pPr>
        <w:ind w:left="3960" w:hanging="180"/>
      </w:pPr>
    </w:lvl>
    <w:lvl w:ilvl="6" w:tplc="041F000F">
      <w:start w:val="1"/>
      <w:numFmt w:val="decimal"/>
      <w:lvlText w:val="%7."/>
      <w:lvlJc w:val="left"/>
      <w:pPr>
        <w:ind w:left="4680" w:hanging="360"/>
      </w:pPr>
    </w:lvl>
    <w:lvl w:ilvl="7" w:tplc="041F0019">
      <w:start w:val="1"/>
      <w:numFmt w:val="lowerLetter"/>
      <w:lvlText w:val="%8."/>
      <w:lvlJc w:val="left"/>
      <w:pPr>
        <w:ind w:left="5400" w:hanging="360"/>
      </w:pPr>
    </w:lvl>
    <w:lvl w:ilvl="8" w:tplc="041F001B">
      <w:start w:val="1"/>
      <w:numFmt w:val="lowerRoman"/>
      <w:lvlText w:val="%9."/>
      <w:lvlJc w:val="right"/>
      <w:pPr>
        <w:ind w:left="6120" w:hanging="180"/>
      </w:pPr>
    </w:lvl>
  </w:abstractNum>
  <w:abstractNum w:abstractNumId="29" w15:restartNumberingAfterBreak="0">
    <w:nsid w:val="64D05483"/>
    <w:multiLevelType w:val="hybridMultilevel"/>
    <w:tmpl w:val="DF9CF17C"/>
    <w:lvl w:ilvl="0" w:tplc="D89669BC">
      <w:start w:val="1"/>
      <w:numFmt w:val="decimal"/>
      <w:lvlText w:val="%1."/>
      <w:lvlJc w:val="left"/>
      <w:pPr>
        <w:ind w:left="720" w:hanging="360"/>
      </w:pPr>
      <w:rPr>
        <w:rFonts w:hint="default"/>
        <w:b/>
        <w:color w:val="FFFFFF" w:themeColor="background1"/>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658A2FD7"/>
    <w:multiLevelType w:val="hybridMultilevel"/>
    <w:tmpl w:val="F5764E2E"/>
    <w:lvl w:ilvl="0" w:tplc="04090003">
      <w:start w:val="1"/>
      <w:numFmt w:val="bullet"/>
      <w:lvlText w:val="o"/>
      <w:lvlJc w:val="left"/>
      <w:pPr>
        <w:ind w:left="643" w:hanging="360"/>
      </w:pPr>
      <w:rPr>
        <w:rFonts w:ascii="Courier New" w:hAnsi="Courier New" w:cs="Courier New"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31" w15:restartNumberingAfterBreak="0">
    <w:nsid w:val="68BF3E03"/>
    <w:multiLevelType w:val="hybridMultilevel"/>
    <w:tmpl w:val="3F703C94"/>
    <w:lvl w:ilvl="0" w:tplc="D94A80F8">
      <w:start w:val="1"/>
      <w:numFmt w:val="decimal"/>
      <w:lvlText w:val="%1."/>
      <w:lvlJc w:val="left"/>
      <w:pPr>
        <w:ind w:left="720" w:hanging="360"/>
      </w:pPr>
      <w:rPr>
        <w:b/>
        <w:color w:val="FFFFFF" w:themeColor="background1"/>
      </w:rPr>
    </w:lvl>
    <w:lvl w:ilvl="1" w:tplc="894829BE">
      <w:start w:val="1"/>
      <w:numFmt w:val="lowerLetter"/>
      <w:lvlText w:val="%2."/>
      <w:lvlJc w:val="left"/>
      <w:pPr>
        <w:ind w:left="1440" w:hanging="360"/>
      </w:pPr>
      <w:rPr>
        <w:color w:val="FFFFFF" w:themeColor="background1"/>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760E4EF9"/>
    <w:multiLevelType w:val="hybridMultilevel"/>
    <w:tmpl w:val="880008C2"/>
    <w:lvl w:ilvl="0" w:tplc="5AACEF6A">
      <w:start w:val="1"/>
      <w:numFmt w:val="decimal"/>
      <w:lvlText w:val="%1."/>
      <w:lvlJc w:val="left"/>
      <w:pPr>
        <w:ind w:left="720" w:hanging="360"/>
      </w:pPr>
      <w:rPr>
        <w:b/>
        <w:color w:val="FFFFFF" w:themeColor="background1"/>
      </w:rPr>
    </w:lvl>
    <w:lvl w:ilvl="1" w:tplc="57D8649E">
      <w:start w:val="1"/>
      <w:numFmt w:val="decimal"/>
      <w:lvlText w:val="%2."/>
      <w:lvlJc w:val="left"/>
      <w:pPr>
        <w:ind w:left="786" w:hanging="360"/>
      </w:pPr>
      <w:rPr>
        <w:b/>
        <w:color w:val="FFFFFF" w:themeColor="background1"/>
      </w:r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76BE18DA"/>
    <w:multiLevelType w:val="hybridMultilevel"/>
    <w:tmpl w:val="4948BCFC"/>
    <w:lvl w:ilvl="0" w:tplc="B720C292">
      <w:start w:val="1"/>
      <w:numFmt w:val="decimal"/>
      <w:lvlText w:val="%1."/>
      <w:lvlJc w:val="left"/>
      <w:pPr>
        <w:ind w:left="720" w:hanging="360"/>
      </w:pPr>
      <w:rPr>
        <w:rFonts w:hint="default"/>
        <w:b/>
        <w:color w:val="FFFFFF" w:themeColor="background1"/>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4" w15:restartNumberingAfterBreak="0">
    <w:nsid w:val="7CD42DDD"/>
    <w:multiLevelType w:val="hybridMultilevel"/>
    <w:tmpl w:val="4F283026"/>
    <w:lvl w:ilvl="0" w:tplc="837247C4">
      <w:start w:val="1"/>
      <w:numFmt w:val="decimal"/>
      <w:lvlText w:val="%1."/>
      <w:lvlJc w:val="left"/>
      <w:pPr>
        <w:ind w:left="502" w:hanging="360"/>
      </w:pPr>
      <w:rPr>
        <w:rFonts w:hint="default"/>
        <w:b/>
        <w:color w:val="FFFFFF" w:themeColor="background1"/>
      </w:rPr>
    </w:lvl>
    <w:lvl w:ilvl="1" w:tplc="041F0019" w:tentative="1">
      <w:start w:val="1"/>
      <w:numFmt w:val="lowerLetter"/>
      <w:lvlText w:val="%2."/>
      <w:lvlJc w:val="left"/>
      <w:pPr>
        <w:ind w:left="1222" w:hanging="360"/>
      </w:pPr>
    </w:lvl>
    <w:lvl w:ilvl="2" w:tplc="041F001B" w:tentative="1">
      <w:start w:val="1"/>
      <w:numFmt w:val="lowerRoman"/>
      <w:lvlText w:val="%3."/>
      <w:lvlJc w:val="right"/>
      <w:pPr>
        <w:ind w:left="1942" w:hanging="180"/>
      </w:pPr>
    </w:lvl>
    <w:lvl w:ilvl="3" w:tplc="041F000F" w:tentative="1">
      <w:start w:val="1"/>
      <w:numFmt w:val="decimal"/>
      <w:lvlText w:val="%4."/>
      <w:lvlJc w:val="left"/>
      <w:pPr>
        <w:ind w:left="2662" w:hanging="360"/>
      </w:pPr>
    </w:lvl>
    <w:lvl w:ilvl="4" w:tplc="041F0019" w:tentative="1">
      <w:start w:val="1"/>
      <w:numFmt w:val="lowerLetter"/>
      <w:lvlText w:val="%5."/>
      <w:lvlJc w:val="left"/>
      <w:pPr>
        <w:ind w:left="3382" w:hanging="360"/>
      </w:pPr>
    </w:lvl>
    <w:lvl w:ilvl="5" w:tplc="041F001B" w:tentative="1">
      <w:start w:val="1"/>
      <w:numFmt w:val="lowerRoman"/>
      <w:lvlText w:val="%6."/>
      <w:lvlJc w:val="right"/>
      <w:pPr>
        <w:ind w:left="4102" w:hanging="180"/>
      </w:pPr>
    </w:lvl>
    <w:lvl w:ilvl="6" w:tplc="041F000F" w:tentative="1">
      <w:start w:val="1"/>
      <w:numFmt w:val="decimal"/>
      <w:lvlText w:val="%7."/>
      <w:lvlJc w:val="left"/>
      <w:pPr>
        <w:ind w:left="4822" w:hanging="360"/>
      </w:pPr>
    </w:lvl>
    <w:lvl w:ilvl="7" w:tplc="041F0019" w:tentative="1">
      <w:start w:val="1"/>
      <w:numFmt w:val="lowerLetter"/>
      <w:lvlText w:val="%8."/>
      <w:lvlJc w:val="left"/>
      <w:pPr>
        <w:ind w:left="5542" w:hanging="360"/>
      </w:pPr>
    </w:lvl>
    <w:lvl w:ilvl="8" w:tplc="041F001B" w:tentative="1">
      <w:start w:val="1"/>
      <w:numFmt w:val="lowerRoman"/>
      <w:lvlText w:val="%9."/>
      <w:lvlJc w:val="right"/>
      <w:pPr>
        <w:ind w:left="6262" w:hanging="180"/>
      </w:pPr>
    </w:lvl>
  </w:abstractNum>
  <w:abstractNum w:abstractNumId="35" w15:restartNumberingAfterBreak="0">
    <w:nsid w:val="7FA7749C"/>
    <w:multiLevelType w:val="hybridMultilevel"/>
    <w:tmpl w:val="5D144726"/>
    <w:lvl w:ilvl="0" w:tplc="CA5CA726">
      <w:start w:val="1"/>
      <w:numFmt w:val="lowerLetter"/>
      <w:lvlText w:val="%1."/>
      <w:lvlJc w:val="left"/>
      <w:pPr>
        <w:ind w:left="720" w:hanging="360"/>
      </w:pPr>
      <w:rPr>
        <w:b/>
        <w:color w:val="FFFFFF" w:themeColor="background1"/>
      </w:rPr>
    </w:lvl>
    <w:lvl w:ilvl="1" w:tplc="D2C2FDE4">
      <w:start w:val="1"/>
      <w:numFmt w:val="decimal"/>
      <w:lvlText w:val="%2."/>
      <w:lvlJc w:val="left"/>
      <w:pPr>
        <w:ind w:left="643" w:hanging="360"/>
      </w:pPr>
      <w:rPr>
        <w:rFonts w:hint="default"/>
        <w:b/>
        <w:color w:val="FFFFFF" w:themeColor="background1"/>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8"/>
  </w:num>
  <w:num w:numId="2">
    <w:abstractNumId w:val="15"/>
  </w:num>
  <w:num w:numId="3">
    <w:abstractNumId w:val="19"/>
  </w:num>
  <w:num w:numId="4">
    <w:abstractNumId w:val="30"/>
  </w:num>
  <w:num w:numId="5">
    <w:abstractNumId w:val="0"/>
  </w:num>
  <w:num w:numId="6">
    <w:abstractNumId w:val="22"/>
  </w:num>
  <w:num w:numId="7">
    <w:abstractNumId w:val="17"/>
  </w:num>
  <w:num w:numId="8">
    <w:abstractNumId w:val="26"/>
  </w:num>
  <w:num w:numId="9">
    <w:abstractNumId w:val="4"/>
  </w:num>
  <w:num w:numId="10">
    <w:abstractNumId w:val="2"/>
  </w:num>
  <w:num w:numId="11">
    <w:abstractNumId w:val="1"/>
  </w:num>
  <w:num w:numId="12">
    <w:abstractNumId w:val="11"/>
  </w:num>
  <w:num w:numId="13">
    <w:abstractNumId w:val="6"/>
  </w:num>
  <w:num w:numId="14">
    <w:abstractNumId w:val="35"/>
  </w:num>
  <w:num w:numId="15">
    <w:abstractNumId w:val="23"/>
  </w:num>
  <w:num w:numId="16">
    <w:abstractNumId w:val="3"/>
  </w:num>
  <w:num w:numId="17">
    <w:abstractNumId w:val="34"/>
  </w:num>
  <w:num w:numId="18">
    <w:abstractNumId w:val="14"/>
  </w:num>
  <w:num w:numId="19">
    <w:abstractNumId w:val="32"/>
  </w:num>
  <w:num w:numId="20">
    <w:abstractNumId w:val="12"/>
  </w:num>
  <w:num w:numId="21">
    <w:abstractNumId w:val="31"/>
  </w:num>
  <w:num w:numId="22">
    <w:abstractNumId w:val="2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8"/>
  </w:num>
  <w:num w:numId="24">
    <w:abstractNumId w:val="13"/>
  </w:num>
  <w:num w:numId="25">
    <w:abstractNumId w:val="24"/>
  </w:num>
  <w:num w:numId="26">
    <w:abstractNumId w:val="33"/>
  </w:num>
  <w:num w:numId="27">
    <w:abstractNumId w:val="25"/>
  </w:num>
  <w:num w:numId="28">
    <w:abstractNumId w:val="29"/>
  </w:num>
  <w:num w:numId="29">
    <w:abstractNumId w:val="7"/>
  </w:num>
  <w:num w:numId="30">
    <w:abstractNumId w:val="21"/>
  </w:num>
  <w:num w:numId="31">
    <w:abstractNumId w:val="9"/>
  </w:num>
  <w:num w:numId="32">
    <w:abstractNumId w:val="16"/>
  </w:num>
  <w:num w:numId="33">
    <w:abstractNumId w:val="8"/>
  </w:num>
  <w:num w:numId="34">
    <w:abstractNumId w:val="27"/>
  </w:num>
  <w:num w:numId="35">
    <w:abstractNumId w:val="20"/>
  </w:num>
  <w:num w:numId="36">
    <w:abstractNumId w:val="5"/>
  </w:num>
  <w:num w:numId="37">
    <w:abstractNumId w:val="10"/>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ylin Altinbas">
    <w15:presenceInfo w15:providerId="AD" w15:userId="S-1-5-21-1213774876-1115922082-287065849-38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2923"/>
    <w:rsid w:val="00000C2D"/>
    <w:rsid w:val="00012183"/>
    <w:rsid w:val="00012EC4"/>
    <w:rsid w:val="0002016E"/>
    <w:rsid w:val="0002177A"/>
    <w:rsid w:val="000221B9"/>
    <w:rsid w:val="00037CAE"/>
    <w:rsid w:val="000448AD"/>
    <w:rsid w:val="00045F16"/>
    <w:rsid w:val="00046756"/>
    <w:rsid w:val="00051338"/>
    <w:rsid w:val="00056111"/>
    <w:rsid w:val="00056789"/>
    <w:rsid w:val="00056E7B"/>
    <w:rsid w:val="00064D81"/>
    <w:rsid w:val="00064F2E"/>
    <w:rsid w:val="00066363"/>
    <w:rsid w:val="00070735"/>
    <w:rsid w:val="000763C5"/>
    <w:rsid w:val="00081192"/>
    <w:rsid w:val="000834D5"/>
    <w:rsid w:val="000851AC"/>
    <w:rsid w:val="00085A9C"/>
    <w:rsid w:val="000973F5"/>
    <w:rsid w:val="000A0911"/>
    <w:rsid w:val="000A221C"/>
    <w:rsid w:val="000B1972"/>
    <w:rsid w:val="000B33B0"/>
    <w:rsid w:val="000B4FFE"/>
    <w:rsid w:val="000E067E"/>
    <w:rsid w:val="000E2CA2"/>
    <w:rsid w:val="000E438E"/>
    <w:rsid w:val="000E4863"/>
    <w:rsid w:val="000E7A3D"/>
    <w:rsid w:val="000F20CF"/>
    <w:rsid w:val="000F6CCC"/>
    <w:rsid w:val="00102C07"/>
    <w:rsid w:val="00106CA2"/>
    <w:rsid w:val="001071B9"/>
    <w:rsid w:val="001137D4"/>
    <w:rsid w:val="0012210A"/>
    <w:rsid w:val="00123E0B"/>
    <w:rsid w:val="00124B46"/>
    <w:rsid w:val="001266E5"/>
    <w:rsid w:val="0013625A"/>
    <w:rsid w:val="001374E9"/>
    <w:rsid w:val="00146DEE"/>
    <w:rsid w:val="00147A1C"/>
    <w:rsid w:val="0015550C"/>
    <w:rsid w:val="00155534"/>
    <w:rsid w:val="00160036"/>
    <w:rsid w:val="001749C5"/>
    <w:rsid w:val="00182BBA"/>
    <w:rsid w:val="001845FF"/>
    <w:rsid w:val="0018684D"/>
    <w:rsid w:val="0019061A"/>
    <w:rsid w:val="001A313F"/>
    <w:rsid w:val="001A3E96"/>
    <w:rsid w:val="001B0F99"/>
    <w:rsid w:val="001B154B"/>
    <w:rsid w:val="001B3A8D"/>
    <w:rsid w:val="001B7CEC"/>
    <w:rsid w:val="001C0377"/>
    <w:rsid w:val="001C1A0F"/>
    <w:rsid w:val="001C2AE6"/>
    <w:rsid w:val="001C3C63"/>
    <w:rsid w:val="001C3E6D"/>
    <w:rsid w:val="001C4118"/>
    <w:rsid w:val="001D31D3"/>
    <w:rsid w:val="001E6CC3"/>
    <w:rsid w:val="001F238C"/>
    <w:rsid w:val="001F5208"/>
    <w:rsid w:val="002027EA"/>
    <w:rsid w:val="00207535"/>
    <w:rsid w:val="00207EAB"/>
    <w:rsid w:val="00211293"/>
    <w:rsid w:val="00212138"/>
    <w:rsid w:val="0022376E"/>
    <w:rsid w:val="00225272"/>
    <w:rsid w:val="00226B42"/>
    <w:rsid w:val="00231075"/>
    <w:rsid w:val="002311C3"/>
    <w:rsid w:val="00232A5C"/>
    <w:rsid w:val="002335D8"/>
    <w:rsid w:val="00234E04"/>
    <w:rsid w:val="00240792"/>
    <w:rsid w:val="002416B5"/>
    <w:rsid w:val="00242679"/>
    <w:rsid w:val="00250E00"/>
    <w:rsid w:val="002550FF"/>
    <w:rsid w:val="00256CCA"/>
    <w:rsid w:val="002622BD"/>
    <w:rsid w:val="002637FB"/>
    <w:rsid w:val="00264591"/>
    <w:rsid w:val="00266CB9"/>
    <w:rsid w:val="00267F67"/>
    <w:rsid w:val="00273795"/>
    <w:rsid w:val="0028187A"/>
    <w:rsid w:val="0028345B"/>
    <w:rsid w:val="00290F5A"/>
    <w:rsid w:val="002B5154"/>
    <w:rsid w:val="002B7EE0"/>
    <w:rsid w:val="002C26DE"/>
    <w:rsid w:val="002C3816"/>
    <w:rsid w:val="002D0550"/>
    <w:rsid w:val="002D6348"/>
    <w:rsid w:val="002D76F6"/>
    <w:rsid w:val="002E2800"/>
    <w:rsid w:val="002E36B5"/>
    <w:rsid w:val="002F267F"/>
    <w:rsid w:val="002F5F0A"/>
    <w:rsid w:val="002F6620"/>
    <w:rsid w:val="00307B9A"/>
    <w:rsid w:val="00320198"/>
    <w:rsid w:val="003202F4"/>
    <w:rsid w:val="00321F41"/>
    <w:rsid w:val="00325085"/>
    <w:rsid w:val="0033056E"/>
    <w:rsid w:val="0033087C"/>
    <w:rsid w:val="0033125F"/>
    <w:rsid w:val="00351E38"/>
    <w:rsid w:val="00365536"/>
    <w:rsid w:val="00365562"/>
    <w:rsid w:val="003764CC"/>
    <w:rsid w:val="00377574"/>
    <w:rsid w:val="003911C2"/>
    <w:rsid w:val="00392189"/>
    <w:rsid w:val="003A1C25"/>
    <w:rsid w:val="003A2506"/>
    <w:rsid w:val="003A40A8"/>
    <w:rsid w:val="003B2F81"/>
    <w:rsid w:val="003B692E"/>
    <w:rsid w:val="003B739E"/>
    <w:rsid w:val="003D031D"/>
    <w:rsid w:val="003D118F"/>
    <w:rsid w:val="003D21F0"/>
    <w:rsid w:val="003D4FF8"/>
    <w:rsid w:val="003E6BD0"/>
    <w:rsid w:val="003E77AD"/>
    <w:rsid w:val="003F3E9E"/>
    <w:rsid w:val="003F429D"/>
    <w:rsid w:val="003F56F2"/>
    <w:rsid w:val="00410A6D"/>
    <w:rsid w:val="00417475"/>
    <w:rsid w:val="00421E72"/>
    <w:rsid w:val="004302F1"/>
    <w:rsid w:val="0043083D"/>
    <w:rsid w:val="00435E4E"/>
    <w:rsid w:val="00443E63"/>
    <w:rsid w:val="004601BE"/>
    <w:rsid w:val="004633FF"/>
    <w:rsid w:val="00465256"/>
    <w:rsid w:val="004663BA"/>
    <w:rsid w:val="00466802"/>
    <w:rsid w:val="00467051"/>
    <w:rsid w:val="00471112"/>
    <w:rsid w:val="00473E09"/>
    <w:rsid w:val="004772E2"/>
    <w:rsid w:val="00480F9A"/>
    <w:rsid w:val="00483ADD"/>
    <w:rsid w:val="0048509B"/>
    <w:rsid w:val="00486992"/>
    <w:rsid w:val="004879EE"/>
    <w:rsid w:val="0049098A"/>
    <w:rsid w:val="00490D0B"/>
    <w:rsid w:val="004A0E15"/>
    <w:rsid w:val="004B403A"/>
    <w:rsid w:val="004B5854"/>
    <w:rsid w:val="004D0331"/>
    <w:rsid w:val="004D4306"/>
    <w:rsid w:val="004E0341"/>
    <w:rsid w:val="004E1752"/>
    <w:rsid w:val="00516046"/>
    <w:rsid w:val="005243D9"/>
    <w:rsid w:val="00534FF0"/>
    <w:rsid w:val="005444CB"/>
    <w:rsid w:val="0054669B"/>
    <w:rsid w:val="00571679"/>
    <w:rsid w:val="00576437"/>
    <w:rsid w:val="005A4B1B"/>
    <w:rsid w:val="005A6C35"/>
    <w:rsid w:val="005B005B"/>
    <w:rsid w:val="005B6256"/>
    <w:rsid w:val="005C28D4"/>
    <w:rsid w:val="005C483D"/>
    <w:rsid w:val="005C6D18"/>
    <w:rsid w:val="005D64AB"/>
    <w:rsid w:val="005D7150"/>
    <w:rsid w:val="005E0CC4"/>
    <w:rsid w:val="005E78A4"/>
    <w:rsid w:val="005E7C77"/>
    <w:rsid w:val="005F0152"/>
    <w:rsid w:val="0060277D"/>
    <w:rsid w:val="00605026"/>
    <w:rsid w:val="00617B6E"/>
    <w:rsid w:val="006243A1"/>
    <w:rsid w:val="0063005A"/>
    <w:rsid w:val="00632D7B"/>
    <w:rsid w:val="00643DAA"/>
    <w:rsid w:val="00654268"/>
    <w:rsid w:val="00654511"/>
    <w:rsid w:val="00664B77"/>
    <w:rsid w:val="00665124"/>
    <w:rsid w:val="00665E17"/>
    <w:rsid w:val="00681801"/>
    <w:rsid w:val="00683CBF"/>
    <w:rsid w:val="00695945"/>
    <w:rsid w:val="006968DE"/>
    <w:rsid w:val="00697B32"/>
    <w:rsid w:val="006A4938"/>
    <w:rsid w:val="006C2F38"/>
    <w:rsid w:val="006C434F"/>
    <w:rsid w:val="006C4FE7"/>
    <w:rsid w:val="006D1557"/>
    <w:rsid w:val="006D453E"/>
    <w:rsid w:val="006D4BCD"/>
    <w:rsid w:val="006D7A90"/>
    <w:rsid w:val="006E0077"/>
    <w:rsid w:val="006E24ED"/>
    <w:rsid w:val="006E4C2C"/>
    <w:rsid w:val="006F0A81"/>
    <w:rsid w:val="006F132D"/>
    <w:rsid w:val="006F76E8"/>
    <w:rsid w:val="00700B47"/>
    <w:rsid w:val="0070330C"/>
    <w:rsid w:val="00703BF6"/>
    <w:rsid w:val="00705707"/>
    <w:rsid w:val="007138E0"/>
    <w:rsid w:val="00714CDB"/>
    <w:rsid w:val="00722046"/>
    <w:rsid w:val="007226C1"/>
    <w:rsid w:val="00732778"/>
    <w:rsid w:val="0073536F"/>
    <w:rsid w:val="00737FD2"/>
    <w:rsid w:val="00742103"/>
    <w:rsid w:val="00742764"/>
    <w:rsid w:val="007500AF"/>
    <w:rsid w:val="00751AE3"/>
    <w:rsid w:val="00753C73"/>
    <w:rsid w:val="00761F12"/>
    <w:rsid w:val="007659B9"/>
    <w:rsid w:val="00780F56"/>
    <w:rsid w:val="0078715E"/>
    <w:rsid w:val="007A3EE1"/>
    <w:rsid w:val="007B6EF0"/>
    <w:rsid w:val="007D3DFD"/>
    <w:rsid w:val="007D7A21"/>
    <w:rsid w:val="007E6461"/>
    <w:rsid w:val="007E7C01"/>
    <w:rsid w:val="007F2F3E"/>
    <w:rsid w:val="00802923"/>
    <w:rsid w:val="00806900"/>
    <w:rsid w:val="00813A57"/>
    <w:rsid w:val="00821500"/>
    <w:rsid w:val="008217D4"/>
    <w:rsid w:val="008268D5"/>
    <w:rsid w:val="00833533"/>
    <w:rsid w:val="00835AF4"/>
    <w:rsid w:val="00835D14"/>
    <w:rsid w:val="008422EF"/>
    <w:rsid w:val="008530AB"/>
    <w:rsid w:val="00854370"/>
    <w:rsid w:val="0085736B"/>
    <w:rsid w:val="008650C1"/>
    <w:rsid w:val="008651D1"/>
    <w:rsid w:val="0086690D"/>
    <w:rsid w:val="00885218"/>
    <w:rsid w:val="00885DFC"/>
    <w:rsid w:val="00894535"/>
    <w:rsid w:val="00897316"/>
    <w:rsid w:val="00897804"/>
    <w:rsid w:val="008A3E4D"/>
    <w:rsid w:val="008A7D34"/>
    <w:rsid w:val="008B4279"/>
    <w:rsid w:val="008C732D"/>
    <w:rsid w:val="008D1953"/>
    <w:rsid w:val="008D7EB6"/>
    <w:rsid w:val="008E0252"/>
    <w:rsid w:val="008F248F"/>
    <w:rsid w:val="008F4471"/>
    <w:rsid w:val="008F6E16"/>
    <w:rsid w:val="0090408B"/>
    <w:rsid w:val="009051D0"/>
    <w:rsid w:val="00905429"/>
    <w:rsid w:val="009076B6"/>
    <w:rsid w:val="00912169"/>
    <w:rsid w:val="009206D1"/>
    <w:rsid w:val="0092206F"/>
    <w:rsid w:val="0092308F"/>
    <w:rsid w:val="00932A52"/>
    <w:rsid w:val="00935F40"/>
    <w:rsid w:val="00935FE4"/>
    <w:rsid w:val="00936D02"/>
    <w:rsid w:val="00937E68"/>
    <w:rsid w:val="0094502D"/>
    <w:rsid w:val="009455E6"/>
    <w:rsid w:val="00950334"/>
    <w:rsid w:val="009524D7"/>
    <w:rsid w:val="009552C6"/>
    <w:rsid w:val="009570FB"/>
    <w:rsid w:val="009648F5"/>
    <w:rsid w:val="0096745D"/>
    <w:rsid w:val="00970870"/>
    <w:rsid w:val="00972F9F"/>
    <w:rsid w:val="00977339"/>
    <w:rsid w:val="009817D7"/>
    <w:rsid w:val="00985B60"/>
    <w:rsid w:val="00987131"/>
    <w:rsid w:val="00991655"/>
    <w:rsid w:val="009A4E3F"/>
    <w:rsid w:val="009A534B"/>
    <w:rsid w:val="009A7986"/>
    <w:rsid w:val="009B04A1"/>
    <w:rsid w:val="009B5934"/>
    <w:rsid w:val="009C0AD2"/>
    <w:rsid w:val="009C191F"/>
    <w:rsid w:val="009C1C53"/>
    <w:rsid w:val="009C7309"/>
    <w:rsid w:val="009D0345"/>
    <w:rsid w:val="009D4A17"/>
    <w:rsid w:val="009D504F"/>
    <w:rsid w:val="009D6ACD"/>
    <w:rsid w:val="009E0285"/>
    <w:rsid w:val="009E144D"/>
    <w:rsid w:val="009F2078"/>
    <w:rsid w:val="009F4433"/>
    <w:rsid w:val="00A05EA2"/>
    <w:rsid w:val="00A10E05"/>
    <w:rsid w:val="00A14F43"/>
    <w:rsid w:val="00A22266"/>
    <w:rsid w:val="00A25534"/>
    <w:rsid w:val="00A2737A"/>
    <w:rsid w:val="00A32744"/>
    <w:rsid w:val="00A359FB"/>
    <w:rsid w:val="00A361E8"/>
    <w:rsid w:val="00A40748"/>
    <w:rsid w:val="00A51EC6"/>
    <w:rsid w:val="00A568AA"/>
    <w:rsid w:val="00A60AB9"/>
    <w:rsid w:val="00A6177E"/>
    <w:rsid w:val="00A61F1A"/>
    <w:rsid w:val="00A63287"/>
    <w:rsid w:val="00A70918"/>
    <w:rsid w:val="00A71469"/>
    <w:rsid w:val="00A77E35"/>
    <w:rsid w:val="00A8178B"/>
    <w:rsid w:val="00A83AFB"/>
    <w:rsid w:val="00AA692C"/>
    <w:rsid w:val="00AB013C"/>
    <w:rsid w:val="00AB12E4"/>
    <w:rsid w:val="00AB16D5"/>
    <w:rsid w:val="00AB2B82"/>
    <w:rsid w:val="00AB6CEB"/>
    <w:rsid w:val="00AB7A0A"/>
    <w:rsid w:val="00AB7EAA"/>
    <w:rsid w:val="00AC0A65"/>
    <w:rsid w:val="00AC2BBE"/>
    <w:rsid w:val="00AC4755"/>
    <w:rsid w:val="00AD27F9"/>
    <w:rsid w:val="00AD6FF5"/>
    <w:rsid w:val="00AD7207"/>
    <w:rsid w:val="00AF0D48"/>
    <w:rsid w:val="00AF63EA"/>
    <w:rsid w:val="00B02806"/>
    <w:rsid w:val="00B03DDE"/>
    <w:rsid w:val="00B05CCB"/>
    <w:rsid w:val="00B228AD"/>
    <w:rsid w:val="00B23025"/>
    <w:rsid w:val="00B30BC0"/>
    <w:rsid w:val="00B315DD"/>
    <w:rsid w:val="00B32387"/>
    <w:rsid w:val="00B3676A"/>
    <w:rsid w:val="00B471E1"/>
    <w:rsid w:val="00B73A94"/>
    <w:rsid w:val="00B73E2E"/>
    <w:rsid w:val="00B74083"/>
    <w:rsid w:val="00B7410A"/>
    <w:rsid w:val="00B751DD"/>
    <w:rsid w:val="00B807C1"/>
    <w:rsid w:val="00B83DE0"/>
    <w:rsid w:val="00B84B02"/>
    <w:rsid w:val="00B86B64"/>
    <w:rsid w:val="00B90CCA"/>
    <w:rsid w:val="00B9478D"/>
    <w:rsid w:val="00BA08F2"/>
    <w:rsid w:val="00BA21DC"/>
    <w:rsid w:val="00BA259D"/>
    <w:rsid w:val="00BA4193"/>
    <w:rsid w:val="00BB0740"/>
    <w:rsid w:val="00BB244E"/>
    <w:rsid w:val="00BB4AED"/>
    <w:rsid w:val="00BC085D"/>
    <w:rsid w:val="00BC3482"/>
    <w:rsid w:val="00BC7B74"/>
    <w:rsid w:val="00BD1C74"/>
    <w:rsid w:val="00BD1DEB"/>
    <w:rsid w:val="00BD3E98"/>
    <w:rsid w:val="00BD569E"/>
    <w:rsid w:val="00BE171A"/>
    <w:rsid w:val="00BE585E"/>
    <w:rsid w:val="00C01481"/>
    <w:rsid w:val="00C07020"/>
    <w:rsid w:val="00C11633"/>
    <w:rsid w:val="00C15146"/>
    <w:rsid w:val="00C21489"/>
    <w:rsid w:val="00C21904"/>
    <w:rsid w:val="00C26564"/>
    <w:rsid w:val="00C33BFA"/>
    <w:rsid w:val="00C367EF"/>
    <w:rsid w:val="00C403BC"/>
    <w:rsid w:val="00C50696"/>
    <w:rsid w:val="00C53CD8"/>
    <w:rsid w:val="00C63F91"/>
    <w:rsid w:val="00C6589E"/>
    <w:rsid w:val="00C66D30"/>
    <w:rsid w:val="00C700D6"/>
    <w:rsid w:val="00C706DE"/>
    <w:rsid w:val="00C75701"/>
    <w:rsid w:val="00C76175"/>
    <w:rsid w:val="00C80A1A"/>
    <w:rsid w:val="00C86A1D"/>
    <w:rsid w:val="00C902CE"/>
    <w:rsid w:val="00C908F9"/>
    <w:rsid w:val="00C9296A"/>
    <w:rsid w:val="00C94446"/>
    <w:rsid w:val="00CA720D"/>
    <w:rsid w:val="00CB6B2F"/>
    <w:rsid w:val="00CC0A34"/>
    <w:rsid w:val="00CC14DA"/>
    <w:rsid w:val="00CC23D0"/>
    <w:rsid w:val="00CC580D"/>
    <w:rsid w:val="00CD0ACF"/>
    <w:rsid w:val="00CD778B"/>
    <w:rsid w:val="00CE0172"/>
    <w:rsid w:val="00CE29D6"/>
    <w:rsid w:val="00CF1A68"/>
    <w:rsid w:val="00CF3B40"/>
    <w:rsid w:val="00CF4C6C"/>
    <w:rsid w:val="00D113CB"/>
    <w:rsid w:val="00D23A08"/>
    <w:rsid w:val="00D26279"/>
    <w:rsid w:val="00D309E3"/>
    <w:rsid w:val="00D33984"/>
    <w:rsid w:val="00D34A0C"/>
    <w:rsid w:val="00D36231"/>
    <w:rsid w:val="00D4185E"/>
    <w:rsid w:val="00D4281C"/>
    <w:rsid w:val="00D452EC"/>
    <w:rsid w:val="00D61019"/>
    <w:rsid w:val="00D72BE1"/>
    <w:rsid w:val="00D737E0"/>
    <w:rsid w:val="00D74D61"/>
    <w:rsid w:val="00D754D8"/>
    <w:rsid w:val="00D808B0"/>
    <w:rsid w:val="00D809F0"/>
    <w:rsid w:val="00D86A17"/>
    <w:rsid w:val="00D86B81"/>
    <w:rsid w:val="00D97AFF"/>
    <w:rsid w:val="00DA5B47"/>
    <w:rsid w:val="00DA7312"/>
    <w:rsid w:val="00DB27B5"/>
    <w:rsid w:val="00DB7346"/>
    <w:rsid w:val="00DC02FA"/>
    <w:rsid w:val="00DD0B2B"/>
    <w:rsid w:val="00DD152D"/>
    <w:rsid w:val="00DD43EB"/>
    <w:rsid w:val="00DD4E8B"/>
    <w:rsid w:val="00DD5B08"/>
    <w:rsid w:val="00DE3311"/>
    <w:rsid w:val="00DE590E"/>
    <w:rsid w:val="00DF04C3"/>
    <w:rsid w:val="00DF67EF"/>
    <w:rsid w:val="00DF7483"/>
    <w:rsid w:val="00E00A92"/>
    <w:rsid w:val="00E012F0"/>
    <w:rsid w:val="00E06661"/>
    <w:rsid w:val="00E10CA6"/>
    <w:rsid w:val="00E13A2D"/>
    <w:rsid w:val="00E22768"/>
    <w:rsid w:val="00E244CC"/>
    <w:rsid w:val="00E57EBC"/>
    <w:rsid w:val="00E62F81"/>
    <w:rsid w:val="00E63D11"/>
    <w:rsid w:val="00E64891"/>
    <w:rsid w:val="00E70AAE"/>
    <w:rsid w:val="00E71C8B"/>
    <w:rsid w:val="00E77B94"/>
    <w:rsid w:val="00E77EF9"/>
    <w:rsid w:val="00E850CA"/>
    <w:rsid w:val="00E92860"/>
    <w:rsid w:val="00E958F0"/>
    <w:rsid w:val="00E95B8D"/>
    <w:rsid w:val="00EA24A1"/>
    <w:rsid w:val="00EA3D27"/>
    <w:rsid w:val="00EA5FDA"/>
    <w:rsid w:val="00EB5CB4"/>
    <w:rsid w:val="00ED1594"/>
    <w:rsid w:val="00ED1CAF"/>
    <w:rsid w:val="00ED7CF8"/>
    <w:rsid w:val="00EE38D7"/>
    <w:rsid w:val="00F0274E"/>
    <w:rsid w:val="00F112C3"/>
    <w:rsid w:val="00F1288A"/>
    <w:rsid w:val="00F14F07"/>
    <w:rsid w:val="00F246E9"/>
    <w:rsid w:val="00F37564"/>
    <w:rsid w:val="00F4185C"/>
    <w:rsid w:val="00F47D97"/>
    <w:rsid w:val="00F50389"/>
    <w:rsid w:val="00F529A2"/>
    <w:rsid w:val="00F55302"/>
    <w:rsid w:val="00F56DE8"/>
    <w:rsid w:val="00F571AB"/>
    <w:rsid w:val="00F61258"/>
    <w:rsid w:val="00F70BB3"/>
    <w:rsid w:val="00F7301D"/>
    <w:rsid w:val="00FA748B"/>
    <w:rsid w:val="00FB3F92"/>
    <w:rsid w:val="00FB53D9"/>
    <w:rsid w:val="00FB58FE"/>
    <w:rsid w:val="00FC62E0"/>
    <w:rsid w:val="00FC698F"/>
    <w:rsid w:val="00FC6D53"/>
    <w:rsid w:val="00FD0FF4"/>
    <w:rsid w:val="00FD450E"/>
    <w:rsid w:val="00FD6E47"/>
    <w:rsid w:val="00FD7D1F"/>
    <w:rsid w:val="00FE32A5"/>
    <w:rsid w:val="00FE4E03"/>
    <w:rsid w:val="00FE58DB"/>
    <w:rsid w:val="00FF050D"/>
    <w:rsid w:val="00FF594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E00D6A"/>
  <w15:chartTrackingRefBased/>
  <w15:docId w15:val="{F8694ACC-1F0D-4646-9218-F400B320F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7B74"/>
    <w:pPr>
      <w:spacing w:after="120"/>
      <w:jc w:val="both"/>
    </w:pPr>
    <w:rPr>
      <w:rFonts w:ascii="Arial" w:hAnsi="Arial"/>
      <w:sz w:val="20"/>
    </w:rPr>
  </w:style>
  <w:style w:type="paragraph" w:styleId="Heading1">
    <w:name w:val="heading 1"/>
    <w:basedOn w:val="ListParagraph"/>
    <w:next w:val="Normal"/>
    <w:link w:val="Heading1Char"/>
    <w:uiPriority w:val="9"/>
    <w:qFormat/>
    <w:rsid w:val="00BC3482"/>
    <w:pPr>
      <w:spacing w:before="120" w:after="120"/>
      <w:ind w:left="0" w:firstLine="0"/>
      <w:outlineLvl w:val="0"/>
    </w:pPr>
    <w:rPr>
      <w:b/>
      <w:caps/>
      <w:color w:val="2E74B5" w:themeColor="accent1" w:themeShade="BF"/>
      <w:sz w:val="36"/>
    </w:rPr>
  </w:style>
  <w:style w:type="paragraph" w:styleId="Heading2">
    <w:name w:val="heading 2"/>
    <w:basedOn w:val="ListParagraph"/>
    <w:next w:val="Normal"/>
    <w:link w:val="Heading2Char"/>
    <w:uiPriority w:val="9"/>
    <w:unhideWhenUsed/>
    <w:qFormat/>
    <w:rsid w:val="005A4B1B"/>
    <w:pPr>
      <w:spacing w:before="120" w:after="240"/>
      <w:ind w:left="0" w:firstLine="0"/>
      <w:outlineLvl w:val="1"/>
    </w:pPr>
    <w:rPr>
      <w:b/>
      <w:caps/>
      <w:color w:val="2E74B5" w:themeColor="accent1" w:themeShade="BF"/>
      <w:sz w:val="24"/>
    </w:rPr>
  </w:style>
  <w:style w:type="paragraph" w:styleId="Heading3">
    <w:name w:val="heading 3"/>
    <w:basedOn w:val="ListParagraph"/>
    <w:next w:val="Normal"/>
    <w:link w:val="Heading3Char"/>
    <w:uiPriority w:val="9"/>
    <w:unhideWhenUsed/>
    <w:qFormat/>
    <w:rsid w:val="009C7309"/>
    <w:pPr>
      <w:spacing w:before="120" w:after="120"/>
      <w:ind w:left="0" w:firstLine="0"/>
      <w:outlineLvl w:val="2"/>
    </w:pPr>
    <w:rPr>
      <w:b/>
      <w:color w:val="2E74B5" w:themeColor="accent1" w:themeShade="BF"/>
    </w:rPr>
  </w:style>
  <w:style w:type="paragraph" w:styleId="Heading4">
    <w:name w:val="heading 4"/>
    <w:basedOn w:val="ListParagraph"/>
    <w:next w:val="Normal"/>
    <w:link w:val="Heading4Char"/>
    <w:uiPriority w:val="9"/>
    <w:unhideWhenUsed/>
    <w:qFormat/>
    <w:rsid w:val="000973F5"/>
    <w:pPr>
      <w:spacing w:after="120"/>
      <w:ind w:left="0" w:firstLine="709"/>
      <w:outlineLvl w:val="3"/>
    </w:pPr>
    <w:rPr>
      <w:i/>
      <w:color w:val="2E74B5" w:themeColor="accent1" w:themeShade="BF"/>
    </w:rPr>
  </w:style>
  <w:style w:type="paragraph" w:styleId="Heading5">
    <w:name w:val="heading 5"/>
    <w:basedOn w:val="ListParagraph"/>
    <w:next w:val="Normal"/>
    <w:link w:val="Heading5Char"/>
    <w:uiPriority w:val="9"/>
    <w:unhideWhenUsed/>
    <w:qFormat/>
    <w:rsid w:val="003D118F"/>
    <w:pPr>
      <w:ind w:left="0" w:firstLine="0"/>
      <w:outlineLvl w:val="4"/>
    </w:pPr>
    <w:rPr>
      <w:color w:val="2E74B5" w:themeColor="accent1" w:themeShade="BF"/>
    </w:rPr>
  </w:style>
  <w:style w:type="paragraph" w:styleId="Heading6">
    <w:name w:val="heading 6"/>
    <w:basedOn w:val="ListParagraph"/>
    <w:next w:val="Normal"/>
    <w:link w:val="Heading6Char"/>
    <w:uiPriority w:val="9"/>
    <w:unhideWhenUsed/>
    <w:qFormat/>
    <w:rsid w:val="00905429"/>
    <w:pPr>
      <w:numPr>
        <w:ilvl w:val="4"/>
        <w:numId w:val="2"/>
      </w:numPr>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029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B244E"/>
    <w:pPr>
      <w:spacing w:after="0" w:line="240" w:lineRule="auto"/>
    </w:pPr>
    <w:rPr>
      <w:i/>
      <w:iCs/>
      <w:color w:val="44546A" w:themeColor="text2"/>
      <w:sz w:val="18"/>
      <w:szCs w:val="18"/>
    </w:rPr>
  </w:style>
  <w:style w:type="paragraph" w:styleId="TableofFigures">
    <w:name w:val="table of figures"/>
    <w:basedOn w:val="Normal"/>
    <w:next w:val="Normal"/>
    <w:uiPriority w:val="99"/>
    <w:unhideWhenUsed/>
    <w:rsid w:val="0094502D"/>
    <w:pPr>
      <w:spacing w:after="0"/>
    </w:pPr>
  </w:style>
  <w:style w:type="character" w:styleId="Hyperlink">
    <w:name w:val="Hyperlink"/>
    <w:basedOn w:val="DefaultParagraphFont"/>
    <w:uiPriority w:val="99"/>
    <w:unhideWhenUsed/>
    <w:rsid w:val="0094502D"/>
    <w:rPr>
      <w:color w:val="0563C1" w:themeColor="hyperlink"/>
      <w:u w:val="single"/>
    </w:rPr>
  </w:style>
  <w:style w:type="character" w:styleId="CommentReference">
    <w:name w:val="annotation reference"/>
    <w:basedOn w:val="DefaultParagraphFont"/>
    <w:uiPriority w:val="99"/>
    <w:semiHidden/>
    <w:unhideWhenUsed/>
    <w:rsid w:val="007B6EF0"/>
    <w:rPr>
      <w:sz w:val="16"/>
      <w:szCs w:val="16"/>
    </w:rPr>
  </w:style>
  <w:style w:type="paragraph" w:styleId="CommentText">
    <w:name w:val="annotation text"/>
    <w:basedOn w:val="Normal"/>
    <w:link w:val="CommentTextChar"/>
    <w:uiPriority w:val="99"/>
    <w:semiHidden/>
    <w:unhideWhenUsed/>
    <w:rsid w:val="007B6EF0"/>
    <w:pPr>
      <w:spacing w:line="240" w:lineRule="auto"/>
    </w:pPr>
    <w:rPr>
      <w:szCs w:val="20"/>
    </w:rPr>
  </w:style>
  <w:style w:type="character" w:customStyle="1" w:styleId="CommentTextChar">
    <w:name w:val="Comment Text Char"/>
    <w:basedOn w:val="DefaultParagraphFont"/>
    <w:link w:val="CommentText"/>
    <w:uiPriority w:val="99"/>
    <w:semiHidden/>
    <w:rsid w:val="007B6EF0"/>
    <w:rPr>
      <w:sz w:val="20"/>
      <w:szCs w:val="20"/>
    </w:rPr>
  </w:style>
  <w:style w:type="paragraph" w:styleId="CommentSubject">
    <w:name w:val="annotation subject"/>
    <w:basedOn w:val="CommentText"/>
    <w:next w:val="CommentText"/>
    <w:link w:val="CommentSubjectChar"/>
    <w:uiPriority w:val="99"/>
    <w:semiHidden/>
    <w:unhideWhenUsed/>
    <w:rsid w:val="007B6EF0"/>
    <w:rPr>
      <w:b/>
      <w:bCs/>
    </w:rPr>
  </w:style>
  <w:style w:type="character" w:customStyle="1" w:styleId="CommentSubjectChar">
    <w:name w:val="Comment Subject Char"/>
    <w:basedOn w:val="CommentTextChar"/>
    <w:link w:val="CommentSubject"/>
    <w:uiPriority w:val="99"/>
    <w:semiHidden/>
    <w:rsid w:val="007B6EF0"/>
    <w:rPr>
      <w:b/>
      <w:bCs/>
      <w:sz w:val="20"/>
      <w:szCs w:val="20"/>
    </w:rPr>
  </w:style>
  <w:style w:type="paragraph" w:styleId="BalloonText">
    <w:name w:val="Balloon Text"/>
    <w:basedOn w:val="Normal"/>
    <w:link w:val="BalloonTextChar"/>
    <w:uiPriority w:val="99"/>
    <w:semiHidden/>
    <w:unhideWhenUsed/>
    <w:rsid w:val="007B6E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6EF0"/>
    <w:rPr>
      <w:rFonts w:ascii="Segoe UI" w:hAnsi="Segoe UI" w:cs="Segoe UI"/>
      <w:sz w:val="18"/>
      <w:szCs w:val="18"/>
    </w:rPr>
  </w:style>
  <w:style w:type="paragraph" w:styleId="ListParagraph">
    <w:name w:val="List Paragraph"/>
    <w:basedOn w:val="Normal"/>
    <w:uiPriority w:val="34"/>
    <w:qFormat/>
    <w:rsid w:val="001B154B"/>
    <w:pPr>
      <w:spacing w:after="0" w:line="247" w:lineRule="auto"/>
      <w:ind w:left="11" w:hanging="11"/>
      <w:contextualSpacing/>
    </w:pPr>
    <w:rPr>
      <w:rFonts w:eastAsia="Garamond" w:cs="Garamond"/>
      <w:color w:val="000000"/>
    </w:rPr>
  </w:style>
  <w:style w:type="character" w:customStyle="1" w:styleId="Heading1Char">
    <w:name w:val="Heading 1 Char"/>
    <w:basedOn w:val="DefaultParagraphFont"/>
    <w:link w:val="Heading1"/>
    <w:uiPriority w:val="9"/>
    <w:rsid w:val="00BC3482"/>
    <w:rPr>
      <w:rFonts w:ascii="Arial" w:eastAsia="Garamond" w:hAnsi="Arial" w:cs="Garamond"/>
      <w:b/>
      <w:caps/>
      <w:color w:val="2E74B5" w:themeColor="accent1" w:themeShade="BF"/>
      <w:sz w:val="36"/>
    </w:rPr>
  </w:style>
  <w:style w:type="character" w:customStyle="1" w:styleId="Heading2Char">
    <w:name w:val="Heading 2 Char"/>
    <w:basedOn w:val="DefaultParagraphFont"/>
    <w:link w:val="Heading2"/>
    <w:uiPriority w:val="9"/>
    <w:rsid w:val="005A4B1B"/>
    <w:rPr>
      <w:rFonts w:ascii="Arial" w:eastAsia="Garamond" w:hAnsi="Arial" w:cs="Garamond"/>
      <w:b/>
      <w:caps/>
      <w:color w:val="2E74B5" w:themeColor="accent1" w:themeShade="BF"/>
      <w:sz w:val="24"/>
    </w:rPr>
  </w:style>
  <w:style w:type="character" w:customStyle="1" w:styleId="Heading3Char">
    <w:name w:val="Heading 3 Char"/>
    <w:basedOn w:val="DefaultParagraphFont"/>
    <w:link w:val="Heading3"/>
    <w:uiPriority w:val="9"/>
    <w:rsid w:val="009C7309"/>
    <w:rPr>
      <w:rFonts w:ascii="Arial" w:eastAsia="Garamond" w:hAnsi="Arial" w:cs="Garamond"/>
      <w:b/>
      <w:color w:val="2E74B5" w:themeColor="accent1" w:themeShade="BF"/>
      <w:sz w:val="20"/>
    </w:rPr>
  </w:style>
  <w:style w:type="character" w:customStyle="1" w:styleId="Heading4Char">
    <w:name w:val="Heading 4 Char"/>
    <w:basedOn w:val="DefaultParagraphFont"/>
    <w:link w:val="Heading4"/>
    <w:uiPriority w:val="9"/>
    <w:rsid w:val="000973F5"/>
    <w:rPr>
      <w:rFonts w:ascii="Arial" w:eastAsia="Garamond" w:hAnsi="Arial" w:cs="Garamond"/>
      <w:i/>
      <w:color w:val="2E74B5" w:themeColor="accent1" w:themeShade="BF"/>
      <w:sz w:val="20"/>
    </w:rPr>
  </w:style>
  <w:style w:type="character" w:customStyle="1" w:styleId="Heading5Char">
    <w:name w:val="Heading 5 Char"/>
    <w:basedOn w:val="DefaultParagraphFont"/>
    <w:link w:val="Heading5"/>
    <w:uiPriority w:val="9"/>
    <w:rsid w:val="003D118F"/>
    <w:rPr>
      <w:rFonts w:ascii="Arial" w:eastAsia="Garamond" w:hAnsi="Arial" w:cs="Garamond"/>
      <w:color w:val="2E74B5" w:themeColor="accent1" w:themeShade="BF"/>
      <w:sz w:val="20"/>
    </w:rPr>
  </w:style>
  <w:style w:type="character" w:customStyle="1" w:styleId="Heading6Char">
    <w:name w:val="Heading 6 Char"/>
    <w:basedOn w:val="DefaultParagraphFont"/>
    <w:link w:val="Heading6"/>
    <w:uiPriority w:val="9"/>
    <w:rsid w:val="00905429"/>
    <w:rPr>
      <w:rFonts w:ascii="Arial" w:eastAsia="Garamond" w:hAnsi="Arial" w:cs="Garamond"/>
      <w:b/>
      <w:color w:val="000000"/>
      <w:sz w:val="20"/>
    </w:rPr>
  </w:style>
  <w:style w:type="paragraph" w:styleId="Header">
    <w:name w:val="header"/>
    <w:basedOn w:val="Normal"/>
    <w:link w:val="HeaderChar"/>
    <w:uiPriority w:val="99"/>
    <w:unhideWhenUsed/>
    <w:rsid w:val="001374E9"/>
    <w:pPr>
      <w:tabs>
        <w:tab w:val="center" w:pos="4536"/>
        <w:tab w:val="right" w:pos="9072"/>
      </w:tabs>
      <w:spacing w:after="0" w:line="240" w:lineRule="auto"/>
    </w:pPr>
  </w:style>
  <w:style w:type="character" w:customStyle="1" w:styleId="HeaderChar">
    <w:name w:val="Header Char"/>
    <w:basedOn w:val="DefaultParagraphFont"/>
    <w:link w:val="Header"/>
    <w:uiPriority w:val="99"/>
    <w:rsid w:val="001374E9"/>
  </w:style>
  <w:style w:type="paragraph" w:styleId="Footer">
    <w:name w:val="footer"/>
    <w:basedOn w:val="Normal"/>
    <w:link w:val="FooterChar"/>
    <w:uiPriority w:val="99"/>
    <w:unhideWhenUsed/>
    <w:rsid w:val="001374E9"/>
    <w:pPr>
      <w:tabs>
        <w:tab w:val="center" w:pos="4536"/>
        <w:tab w:val="right" w:pos="9072"/>
      </w:tabs>
      <w:spacing w:after="0" w:line="240" w:lineRule="auto"/>
    </w:pPr>
  </w:style>
  <w:style w:type="character" w:customStyle="1" w:styleId="FooterChar">
    <w:name w:val="Footer Char"/>
    <w:basedOn w:val="DefaultParagraphFont"/>
    <w:link w:val="Footer"/>
    <w:uiPriority w:val="99"/>
    <w:rsid w:val="001374E9"/>
  </w:style>
  <w:style w:type="paragraph" w:styleId="NoSpacing">
    <w:name w:val="No Spacing"/>
    <w:uiPriority w:val="1"/>
    <w:qFormat/>
    <w:rsid w:val="00A6177E"/>
    <w:pPr>
      <w:spacing w:after="0" w:line="240" w:lineRule="auto"/>
      <w:jc w:val="both"/>
    </w:pPr>
  </w:style>
  <w:style w:type="paragraph" w:styleId="Revision">
    <w:name w:val="Revision"/>
    <w:hidden/>
    <w:uiPriority w:val="99"/>
    <w:semiHidden/>
    <w:rsid w:val="00714CDB"/>
    <w:pPr>
      <w:spacing w:after="0" w:line="240" w:lineRule="auto"/>
    </w:pPr>
  </w:style>
  <w:style w:type="paragraph" w:styleId="TOCHeading">
    <w:name w:val="TOC Heading"/>
    <w:basedOn w:val="Heading1"/>
    <w:next w:val="Normal"/>
    <w:uiPriority w:val="39"/>
    <w:unhideWhenUsed/>
    <w:qFormat/>
    <w:rsid w:val="00106CA2"/>
    <w:pPr>
      <w:keepNext/>
      <w:keepLines/>
      <w:spacing w:before="240" w:after="0" w:line="259" w:lineRule="auto"/>
      <w:contextualSpacing w:val="0"/>
      <w:jc w:val="left"/>
      <w:outlineLvl w:val="9"/>
    </w:pPr>
    <w:rPr>
      <w:rFonts w:eastAsiaTheme="majorEastAsia" w:cstheme="majorBidi"/>
      <w:b w:val="0"/>
      <w:caps w:val="0"/>
      <w:sz w:val="32"/>
      <w:szCs w:val="32"/>
      <w:lang w:val="en-US"/>
    </w:rPr>
  </w:style>
  <w:style w:type="paragraph" w:styleId="TOC1">
    <w:name w:val="toc 1"/>
    <w:basedOn w:val="Normal"/>
    <w:next w:val="Normal"/>
    <w:autoRedefine/>
    <w:uiPriority w:val="39"/>
    <w:unhideWhenUsed/>
    <w:rsid w:val="00106CA2"/>
    <w:pPr>
      <w:spacing w:after="100"/>
    </w:pPr>
  </w:style>
  <w:style w:type="paragraph" w:styleId="TOC2">
    <w:name w:val="toc 2"/>
    <w:basedOn w:val="Normal"/>
    <w:next w:val="Normal"/>
    <w:autoRedefine/>
    <w:uiPriority w:val="39"/>
    <w:unhideWhenUsed/>
    <w:rsid w:val="00106CA2"/>
    <w:pPr>
      <w:spacing w:after="100"/>
      <w:ind w:left="220"/>
    </w:pPr>
  </w:style>
  <w:style w:type="paragraph" w:styleId="TOC3">
    <w:name w:val="toc 3"/>
    <w:basedOn w:val="Normal"/>
    <w:next w:val="Normal"/>
    <w:autoRedefine/>
    <w:uiPriority w:val="39"/>
    <w:unhideWhenUsed/>
    <w:rsid w:val="00106CA2"/>
    <w:pPr>
      <w:spacing w:after="100"/>
      <w:ind w:left="440"/>
    </w:pPr>
  </w:style>
  <w:style w:type="paragraph" w:styleId="Title">
    <w:name w:val="Title"/>
    <w:basedOn w:val="Normal"/>
    <w:next w:val="Normal"/>
    <w:link w:val="TitleChar"/>
    <w:uiPriority w:val="10"/>
    <w:qFormat/>
    <w:rsid w:val="00BC348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3482"/>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DE590E"/>
    <w:pPr>
      <w:spacing w:after="100"/>
      <w:ind w:left="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512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microsoft.com/office/2011/relationships/people" Target="people.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9.png"/><Relationship Id="rId84" Type="http://schemas.openxmlformats.org/officeDocument/2006/relationships/image" Target="media/image71.png"/><Relationship Id="rId89" Type="http://schemas.openxmlformats.org/officeDocument/2006/relationships/image" Target="media/image75.png"/><Relationship Id="rId112"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5.png"/><Relationship Id="rId113" Type="http://schemas.openxmlformats.org/officeDocument/2006/relationships/header" Target="header2.xml"/><Relationship Id="rId118"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8" Type="http://schemas.openxmlformats.org/officeDocument/2006/relationships/image" Target="media/image93.pn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50.png"/><Relationship Id="rId106" Type="http://schemas.openxmlformats.org/officeDocument/2006/relationships/image" Target="media/image91.png"/><Relationship Id="rId114"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0.png"/><Relationship Id="rId60" Type="http://schemas.openxmlformats.org/officeDocument/2006/relationships/image" Target="media/image53.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8.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8.png"/><Relationship Id="rId87" Type="http://schemas.openxmlformats.org/officeDocument/2006/relationships/image" Target="media/image78.png"/><Relationship Id="rId110" Type="http://schemas.openxmlformats.org/officeDocument/2006/relationships/image" Target="media/image96.png"/><Relationship Id="rId115" Type="http://schemas.openxmlformats.org/officeDocument/2006/relationships/footer" Target="footer2.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0.png"/><Relationship Id="rId8" Type="http://schemas.openxmlformats.org/officeDocument/2006/relationships/comments" Target="comments.xml"/><Relationship Id="rId51" Type="http://schemas.openxmlformats.org/officeDocument/2006/relationships/image" Target="media/image44.png"/><Relationship Id="rId72" Type="http://schemas.openxmlformats.org/officeDocument/2006/relationships/image" Target="media/image58.png"/><Relationship Id="rId93" Type="http://schemas.openxmlformats.org/officeDocument/2006/relationships/image" Target="media/image80.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s>
</file>

<file path=word/_rels/header1.xml.rels><?xml version="1.0" encoding="UTF-8" standalone="yes"?>
<Relationships xmlns="http://schemas.openxmlformats.org/package/2006/relationships"><Relationship Id="rId1" Type="http://schemas.openxmlformats.org/officeDocument/2006/relationships/image" Target="media/image97.jpeg"/></Relationships>
</file>

<file path=word/_rels/header2.xml.rels><?xml version="1.0" encoding="UTF-8" standalone="yes"?>
<Relationships xmlns="http://schemas.openxmlformats.org/package/2006/relationships"><Relationship Id="rId1" Type="http://schemas.openxmlformats.org/officeDocument/2006/relationships/image" Target="media/image9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accent1">
            <a:lumMod val="60000"/>
            <a:lumOff val="40000"/>
          </a:schemeClr>
        </a:solidFill>
        <a:ln>
          <a:solidFill>
            <a:schemeClr val="accent1">
              <a:lumMod val="60000"/>
              <a:lumOff val="40000"/>
            </a:schemeClr>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AE9A45-D1D4-4E9E-8514-8EDB08CD1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3937</TotalTime>
  <Pages>40</Pages>
  <Words>4112</Words>
  <Characters>23439</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Ayca Zuber Kayda</dc:creator>
  <cp:keywords/>
  <dc:description/>
  <cp:lastModifiedBy>Aylin Altinbas</cp:lastModifiedBy>
  <cp:revision>162</cp:revision>
  <cp:lastPrinted>2020-11-11T11:48:00Z</cp:lastPrinted>
  <dcterms:created xsi:type="dcterms:W3CDTF">2020-10-13T11:05:00Z</dcterms:created>
  <dcterms:modified xsi:type="dcterms:W3CDTF">2021-04-12T11:34:00Z</dcterms:modified>
</cp:coreProperties>
</file>